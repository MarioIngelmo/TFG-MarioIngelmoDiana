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 xml:space="preserve">DE DISPOSITIVOS </w:t>
      </w:r>
      <w:proofErr w:type="spellStart"/>
      <w:r w:rsidR="00D66953">
        <w:rPr>
          <w:rFonts w:ascii="Arial Rounded MT Bold" w:hAnsi="Arial Rounded MT Bold"/>
          <w:sz w:val="38"/>
        </w:rPr>
        <w:t>IoT</w:t>
      </w:r>
      <w:proofErr w:type="spellEnd"/>
      <w:r w:rsidR="00D66953">
        <w:rPr>
          <w:rFonts w:ascii="Arial Rounded MT Bold" w:hAnsi="Arial Rounded MT Bold"/>
          <w:sz w:val="38"/>
        </w:rPr>
        <w:t xml:space="preserve"> EN BASE A SU SEGURIDAD Y SOSTENIBILIDAD</w:t>
      </w:r>
    </w:p>
    <w:p w14:paraId="69A1619D" w14:textId="6E13FBC8" w:rsidR="009C264E" w:rsidRPr="008673F7" w:rsidRDefault="009C264E" w:rsidP="009C264E">
      <w:pPr>
        <w:tabs>
          <w:tab w:val="left" w:pos="45"/>
          <w:tab w:val="right" w:pos="8265"/>
        </w:tabs>
        <w:jc w:val="center"/>
        <w:rPr>
          <w:rFonts w:ascii="Arial Rounded MT Bold" w:hAnsi="Arial Rounded MT Bold"/>
          <w:sz w:val="38"/>
          <w:lang w:val="en-US"/>
        </w:rPr>
      </w:pPr>
      <w:r w:rsidRPr="008673F7">
        <w:rPr>
          <w:rFonts w:ascii="Arial Rounded MT Bold" w:hAnsi="Arial Rounded MT Bold"/>
          <w:sz w:val="38"/>
          <w:lang w:val="en-US"/>
        </w:rPr>
        <w:t>(</w:t>
      </w:r>
      <w:proofErr w:type="spellStart"/>
      <w:r w:rsidR="005E3F1F" w:rsidRPr="00772929">
        <w:rPr>
          <w:rFonts w:ascii="Arial Rounded MT Bold" w:hAnsi="Arial Rounded MT Bold"/>
          <w:sz w:val="38"/>
          <w:lang w:val="en-US"/>
        </w:rPr>
        <w:t>Hapi</w:t>
      </w:r>
      <w:proofErr w:type="spellEnd"/>
      <w:r w:rsidR="005E3F1F" w:rsidRPr="00772929">
        <w:rPr>
          <w:rFonts w:ascii="Arial Rounded MT Bold" w:hAnsi="Arial Rounded MT Bold"/>
          <w:sz w:val="38"/>
          <w:lang w:val="en-US"/>
        </w:rPr>
        <w:t xml:space="preserve">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r w:rsidRPr="008673F7">
        <w:rPr>
          <w:rFonts w:ascii="Arial Rounded MT Bold" w:hAnsi="Arial Rounded MT Bold"/>
          <w:sz w:val="38"/>
          <w:lang w:val="en-US"/>
        </w:rPr>
        <w:t>)</w:t>
      </w:r>
    </w:p>
    <w:p w14:paraId="6F2AA823" w14:textId="77777777" w:rsidR="009C264E" w:rsidRPr="008673F7" w:rsidRDefault="009C264E" w:rsidP="009C264E">
      <w:pPr>
        <w:tabs>
          <w:tab w:val="left" w:pos="45"/>
          <w:tab w:val="right" w:pos="8265"/>
        </w:tabs>
        <w:rPr>
          <w:rFonts w:ascii="Arial Rounded MT Bold" w:hAnsi="Arial Rounded MT Bold"/>
          <w:sz w:val="38"/>
          <w:lang w:val="en-US"/>
        </w:rPr>
      </w:pPr>
    </w:p>
    <w:p w14:paraId="52813A54" w14:textId="77777777" w:rsidR="009C264E" w:rsidRPr="008673F7" w:rsidRDefault="009C264E" w:rsidP="009C264E">
      <w:pPr>
        <w:tabs>
          <w:tab w:val="left" w:pos="45"/>
          <w:tab w:val="right" w:pos="8265"/>
        </w:tabs>
        <w:rPr>
          <w:rFonts w:ascii="Arial Rounded MT Bold" w:hAnsi="Arial Rounded MT Bold"/>
          <w:sz w:val="38"/>
          <w:lang w:val="en-US"/>
        </w:rPr>
      </w:pPr>
    </w:p>
    <w:p w14:paraId="42A78CD8" w14:textId="77777777" w:rsidR="000961C9" w:rsidRPr="008673F7" w:rsidRDefault="000961C9" w:rsidP="009C264E">
      <w:pPr>
        <w:tabs>
          <w:tab w:val="left" w:pos="45"/>
          <w:tab w:val="right" w:pos="8265"/>
        </w:tabs>
        <w:rPr>
          <w:rFonts w:ascii="Arial Rounded MT Bold" w:hAnsi="Arial Rounded MT Bold"/>
          <w:sz w:val="38"/>
          <w:lang w:val="en-US"/>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8673F7" w:rsidRDefault="00E56B18" w:rsidP="00E56B18">
      <w:pPr>
        <w:tabs>
          <w:tab w:val="left" w:pos="3686"/>
          <w:tab w:val="right" w:pos="8456"/>
          <w:tab w:val="left" w:pos="4035"/>
        </w:tabs>
        <w:jc w:val="right"/>
        <w:rPr>
          <w:rFonts w:ascii="Arial Rounded MT Bold" w:hAnsi="Arial Rounded MT Bold"/>
          <w:sz w:val="28"/>
        </w:rPr>
      </w:pPr>
      <w:proofErr w:type="gramStart"/>
      <w:r w:rsidRPr="008673F7">
        <w:rPr>
          <w:rFonts w:ascii="Arial Rounded MT Bold" w:hAnsi="Arial Rounded MT Bold"/>
          <w:sz w:val="28"/>
        </w:rPr>
        <w:t>Co-Director</w:t>
      </w:r>
      <w:proofErr w:type="gramEnd"/>
      <w:r w:rsidRPr="008673F7">
        <w:rPr>
          <w:rFonts w:ascii="Arial Rounded MT Bold" w:hAnsi="Arial Rounded MT Bold"/>
          <w:sz w:val="28"/>
        </w:rPr>
        <w:t xml:space="preserve">: </w:t>
      </w:r>
      <w:r w:rsidR="00083784" w:rsidRPr="008673F7">
        <w:rPr>
          <w:rFonts w:ascii="Arial Rounded MT Bold" w:hAnsi="Arial Rounded MT Bold"/>
          <w:sz w:val="28"/>
        </w:rPr>
        <w:t xml:space="preserve">Juan </w:t>
      </w:r>
      <w:proofErr w:type="spellStart"/>
      <w:r w:rsidR="00083784" w:rsidRPr="008673F7">
        <w:rPr>
          <w:rFonts w:ascii="Arial Rounded MT Bold" w:hAnsi="Arial Rounded MT Bold"/>
          <w:sz w:val="28"/>
        </w:rPr>
        <w:t>Maria</w:t>
      </w:r>
      <w:proofErr w:type="spellEnd"/>
      <w:r w:rsidR="00083784" w:rsidRPr="008673F7">
        <w:rPr>
          <w:rFonts w:ascii="Arial Rounded MT Bold" w:hAnsi="Arial Rounded MT Bold"/>
          <w:sz w:val="28"/>
        </w:rPr>
        <w:t xml:space="preserve"> Rivas </w:t>
      </w:r>
      <w:proofErr w:type="spellStart"/>
      <w:r w:rsidR="00083784" w:rsidRPr="008673F7">
        <w:rPr>
          <w:rFonts w:ascii="Arial Rounded MT Bold" w:hAnsi="Arial Rounded MT Bold"/>
          <w:sz w:val="28"/>
        </w:rPr>
        <w:t>Concepcion</w:t>
      </w:r>
      <w:proofErr w:type="spellEnd"/>
    </w:p>
    <w:p w14:paraId="5CA187DD" w14:textId="77777777" w:rsidR="000961C9" w:rsidRPr="008673F7" w:rsidRDefault="000961C9" w:rsidP="000961C9">
      <w:pPr>
        <w:tabs>
          <w:tab w:val="left" w:pos="3686"/>
          <w:tab w:val="left" w:pos="4035"/>
          <w:tab w:val="right" w:pos="8456"/>
          <w:tab w:val="left" w:pos="4035"/>
        </w:tabs>
        <w:jc w:val="right"/>
      </w:pPr>
      <w:r w:rsidRPr="008673F7">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OCHeading"/>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67D162E0" w14:textId="7A0E5AB7" w:rsidR="00F37ADB" w:rsidRPr="00F37ADB" w:rsidRDefault="00BC685D">
          <w:pPr>
            <w:pStyle w:val="TO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8982809" w:history="1">
            <w:r w:rsidR="00F37ADB" w:rsidRPr="00F37ADB">
              <w:rPr>
                <w:rStyle w:val="Hyperlink"/>
              </w:rPr>
              <w:t>Resumen</w:t>
            </w:r>
            <w:r w:rsidR="00F37ADB" w:rsidRPr="00F37ADB">
              <w:rPr>
                <w:webHidden/>
              </w:rPr>
              <w:tab/>
            </w:r>
            <w:r w:rsidR="00F37ADB" w:rsidRPr="00F37ADB">
              <w:rPr>
                <w:webHidden/>
              </w:rPr>
              <w:fldChar w:fldCharType="begin"/>
            </w:r>
            <w:r w:rsidR="00F37ADB" w:rsidRPr="00F37ADB">
              <w:rPr>
                <w:webHidden/>
              </w:rPr>
              <w:instrText xml:space="preserve"> PAGEREF _Toc138982809 \h </w:instrText>
            </w:r>
            <w:r w:rsidR="00F37ADB" w:rsidRPr="00F37ADB">
              <w:rPr>
                <w:webHidden/>
              </w:rPr>
            </w:r>
            <w:r w:rsidR="00F37ADB" w:rsidRPr="00F37ADB">
              <w:rPr>
                <w:webHidden/>
              </w:rPr>
              <w:fldChar w:fldCharType="separate"/>
            </w:r>
            <w:r w:rsidR="00AA5C85">
              <w:rPr>
                <w:webHidden/>
              </w:rPr>
              <w:t>5</w:t>
            </w:r>
            <w:r w:rsidR="00F37ADB" w:rsidRPr="00F37ADB">
              <w:rPr>
                <w:webHidden/>
              </w:rPr>
              <w:fldChar w:fldCharType="end"/>
            </w:r>
          </w:hyperlink>
        </w:p>
        <w:p w14:paraId="66CB1326" w14:textId="18DE1C1C" w:rsidR="00F37ADB" w:rsidRPr="00F37ADB" w:rsidRDefault="00720D28">
          <w:pPr>
            <w:pStyle w:val="TOC1"/>
            <w:rPr>
              <w:rFonts w:eastAsiaTheme="minorEastAsia"/>
              <w:kern w:val="2"/>
              <w14:ligatures w14:val="standardContextual"/>
            </w:rPr>
          </w:pPr>
          <w:hyperlink w:anchor="_Toc138982810" w:history="1">
            <w:r w:rsidR="00F37ADB" w:rsidRPr="00F37ADB">
              <w:rPr>
                <w:rStyle w:val="Hyperlink"/>
              </w:rPr>
              <w:t>Palabras clave:</w:t>
            </w:r>
            <w:r w:rsidR="00F37ADB" w:rsidRPr="00F37ADB">
              <w:rPr>
                <w:webHidden/>
              </w:rPr>
              <w:tab/>
            </w:r>
            <w:r w:rsidR="00F37ADB" w:rsidRPr="00F37ADB">
              <w:rPr>
                <w:webHidden/>
              </w:rPr>
              <w:fldChar w:fldCharType="begin"/>
            </w:r>
            <w:r w:rsidR="00F37ADB" w:rsidRPr="00F37ADB">
              <w:rPr>
                <w:webHidden/>
              </w:rPr>
              <w:instrText xml:space="preserve"> PAGEREF _Toc138982810 \h </w:instrText>
            </w:r>
            <w:r w:rsidR="00F37ADB" w:rsidRPr="00F37ADB">
              <w:rPr>
                <w:webHidden/>
              </w:rPr>
            </w:r>
            <w:r w:rsidR="00F37ADB" w:rsidRPr="00F37ADB">
              <w:rPr>
                <w:webHidden/>
              </w:rPr>
              <w:fldChar w:fldCharType="separate"/>
            </w:r>
            <w:r w:rsidR="00AA5C85">
              <w:rPr>
                <w:webHidden/>
              </w:rPr>
              <w:t>5</w:t>
            </w:r>
            <w:r w:rsidR="00F37ADB" w:rsidRPr="00F37ADB">
              <w:rPr>
                <w:webHidden/>
              </w:rPr>
              <w:fldChar w:fldCharType="end"/>
            </w:r>
          </w:hyperlink>
        </w:p>
        <w:p w14:paraId="17AA889A" w14:textId="58DAED84" w:rsidR="00F37ADB" w:rsidRPr="00F37ADB" w:rsidRDefault="00720D28">
          <w:pPr>
            <w:pStyle w:val="TOC1"/>
            <w:rPr>
              <w:rFonts w:eastAsiaTheme="minorEastAsia"/>
              <w:kern w:val="2"/>
              <w14:ligatures w14:val="standardContextual"/>
            </w:rPr>
          </w:pPr>
          <w:hyperlink w:anchor="_Toc138982811" w:history="1">
            <w:r w:rsidR="00F37ADB" w:rsidRPr="00F37ADB">
              <w:rPr>
                <w:rStyle w:val="Hyperlink"/>
                <w:lang w:val="en-US"/>
              </w:rPr>
              <w:t>Abstract</w:t>
            </w:r>
            <w:r w:rsidR="00F37ADB" w:rsidRPr="00F37ADB">
              <w:rPr>
                <w:webHidden/>
              </w:rPr>
              <w:tab/>
            </w:r>
            <w:r w:rsidR="00F37ADB" w:rsidRPr="00F37ADB">
              <w:rPr>
                <w:webHidden/>
              </w:rPr>
              <w:fldChar w:fldCharType="begin"/>
            </w:r>
            <w:r w:rsidR="00F37ADB" w:rsidRPr="00F37ADB">
              <w:rPr>
                <w:webHidden/>
              </w:rPr>
              <w:instrText xml:space="preserve"> PAGEREF _Toc138982811 \h </w:instrText>
            </w:r>
            <w:r w:rsidR="00F37ADB" w:rsidRPr="00F37ADB">
              <w:rPr>
                <w:webHidden/>
              </w:rPr>
            </w:r>
            <w:r w:rsidR="00F37ADB" w:rsidRPr="00F37ADB">
              <w:rPr>
                <w:webHidden/>
              </w:rPr>
              <w:fldChar w:fldCharType="separate"/>
            </w:r>
            <w:r w:rsidR="00AA5C85">
              <w:rPr>
                <w:webHidden/>
              </w:rPr>
              <w:t>6</w:t>
            </w:r>
            <w:r w:rsidR="00F37ADB" w:rsidRPr="00F37ADB">
              <w:rPr>
                <w:webHidden/>
              </w:rPr>
              <w:fldChar w:fldCharType="end"/>
            </w:r>
          </w:hyperlink>
        </w:p>
        <w:p w14:paraId="04472FBA" w14:textId="08948F38" w:rsidR="00F37ADB" w:rsidRPr="00F37ADB" w:rsidRDefault="00720D28">
          <w:pPr>
            <w:pStyle w:val="TOC1"/>
            <w:rPr>
              <w:rFonts w:eastAsiaTheme="minorEastAsia"/>
              <w:kern w:val="2"/>
              <w14:ligatures w14:val="standardContextual"/>
            </w:rPr>
          </w:pPr>
          <w:hyperlink w:anchor="_Toc138982812" w:history="1">
            <w:r w:rsidR="00F37ADB" w:rsidRPr="00F37ADB">
              <w:rPr>
                <w:rStyle w:val="Hyperlink"/>
                <w:lang w:val="en-US"/>
              </w:rPr>
              <w:t>Key Words:</w:t>
            </w:r>
            <w:r w:rsidR="00F37ADB" w:rsidRPr="00F37ADB">
              <w:rPr>
                <w:webHidden/>
              </w:rPr>
              <w:tab/>
            </w:r>
            <w:r w:rsidR="00F37ADB" w:rsidRPr="00F37ADB">
              <w:rPr>
                <w:webHidden/>
              </w:rPr>
              <w:fldChar w:fldCharType="begin"/>
            </w:r>
            <w:r w:rsidR="00F37ADB" w:rsidRPr="00F37ADB">
              <w:rPr>
                <w:webHidden/>
              </w:rPr>
              <w:instrText xml:space="preserve"> PAGEREF _Toc138982812 \h </w:instrText>
            </w:r>
            <w:r w:rsidR="00F37ADB" w:rsidRPr="00F37ADB">
              <w:rPr>
                <w:webHidden/>
              </w:rPr>
            </w:r>
            <w:r w:rsidR="00F37ADB" w:rsidRPr="00F37ADB">
              <w:rPr>
                <w:webHidden/>
              </w:rPr>
              <w:fldChar w:fldCharType="separate"/>
            </w:r>
            <w:r w:rsidR="00AA5C85">
              <w:rPr>
                <w:webHidden/>
              </w:rPr>
              <w:t>6</w:t>
            </w:r>
            <w:r w:rsidR="00F37ADB" w:rsidRPr="00F37ADB">
              <w:rPr>
                <w:webHidden/>
              </w:rPr>
              <w:fldChar w:fldCharType="end"/>
            </w:r>
          </w:hyperlink>
        </w:p>
        <w:p w14:paraId="39FE9364" w14:textId="2FD87C0E" w:rsidR="00F37ADB" w:rsidRPr="00F37ADB" w:rsidRDefault="00720D28">
          <w:pPr>
            <w:pStyle w:val="TOC1"/>
            <w:tabs>
              <w:tab w:val="left" w:pos="480"/>
            </w:tabs>
            <w:rPr>
              <w:rFonts w:eastAsiaTheme="minorEastAsia"/>
              <w:kern w:val="2"/>
              <w14:ligatures w14:val="standardContextual"/>
            </w:rPr>
          </w:pPr>
          <w:hyperlink w:anchor="_Toc138982813" w:history="1">
            <w:r w:rsidR="00F37ADB" w:rsidRPr="00F37ADB">
              <w:rPr>
                <w:rStyle w:val="Hyperlink"/>
              </w:rPr>
              <w:t>1.</w:t>
            </w:r>
            <w:r w:rsidR="00F37ADB" w:rsidRPr="00F37ADB">
              <w:rPr>
                <w:rFonts w:eastAsiaTheme="minorEastAsia"/>
                <w:kern w:val="2"/>
                <w14:ligatures w14:val="standardContextual"/>
              </w:rPr>
              <w:tab/>
            </w:r>
            <w:r w:rsidR="00F37ADB" w:rsidRPr="00F37ADB">
              <w:rPr>
                <w:rStyle w:val="Hyperlink"/>
              </w:rPr>
              <w:t>Introducción</w:t>
            </w:r>
            <w:r w:rsidR="00F37ADB" w:rsidRPr="00F37ADB">
              <w:rPr>
                <w:webHidden/>
              </w:rPr>
              <w:tab/>
            </w:r>
            <w:r w:rsidR="00F37ADB" w:rsidRPr="00F37ADB">
              <w:rPr>
                <w:webHidden/>
              </w:rPr>
              <w:fldChar w:fldCharType="begin"/>
            </w:r>
            <w:r w:rsidR="00F37ADB" w:rsidRPr="00F37ADB">
              <w:rPr>
                <w:webHidden/>
              </w:rPr>
              <w:instrText xml:space="preserve"> PAGEREF _Toc138982813 \h </w:instrText>
            </w:r>
            <w:r w:rsidR="00F37ADB" w:rsidRPr="00F37ADB">
              <w:rPr>
                <w:webHidden/>
              </w:rPr>
            </w:r>
            <w:r w:rsidR="00F37ADB" w:rsidRPr="00F37ADB">
              <w:rPr>
                <w:webHidden/>
              </w:rPr>
              <w:fldChar w:fldCharType="separate"/>
            </w:r>
            <w:r w:rsidR="00AA5C85">
              <w:rPr>
                <w:webHidden/>
              </w:rPr>
              <w:t>7</w:t>
            </w:r>
            <w:r w:rsidR="00F37ADB" w:rsidRPr="00F37ADB">
              <w:rPr>
                <w:webHidden/>
              </w:rPr>
              <w:fldChar w:fldCharType="end"/>
            </w:r>
          </w:hyperlink>
        </w:p>
        <w:p w14:paraId="76692C3B" w14:textId="0EC50AA5"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14" w:history="1">
            <w:r w:rsidR="00F37ADB" w:rsidRPr="00F37ADB">
              <w:rPr>
                <w:rStyle w:val="Hyperlink"/>
                <w:rFonts w:ascii="Arial" w:hAnsi="Arial" w:cs="Arial"/>
                <w:noProof/>
                <w:sz w:val="22"/>
                <w:szCs w:val="22"/>
              </w:rPr>
              <w:t>1.1.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Objetivo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8</w:t>
            </w:r>
            <w:r w:rsidR="00F37ADB" w:rsidRPr="00F37ADB">
              <w:rPr>
                <w:rFonts w:ascii="Arial" w:hAnsi="Arial" w:cs="Arial"/>
                <w:noProof/>
                <w:webHidden/>
                <w:sz w:val="22"/>
                <w:szCs w:val="22"/>
              </w:rPr>
              <w:fldChar w:fldCharType="end"/>
            </w:r>
          </w:hyperlink>
        </w:p>
        <w:p w14:paraId="3BD2C985" w14:textId="0EF156EA" w:rsidR="00F37ADB" w:rsidRPr="00F37ADB" w:rsidRDefault="00720D28">
          <w:pPr>
            <w:pStyle w:val="TOC1"/>
            <w:tabs>
              <w:tab w:val="left" w:pos="480"/>
            </w:tabs>
            <w:rPr>
              <w:rFonts w:eastAsiaTheme="minorEastAsia"/>
              <w:kern w:val="2"/>
              <w14:ligatures w14:val="standardContextual"/>
            </w:rPr>
          </w:pPr>
          <w:hyperlink w:anchor="_Toc138982815" w:history="1">
            <w:r w:rsidR="00F37ADB" w:rsidRPr="00F37ADB">
              <w:rPr>
                <w:rStyle w:val="Hyperlink"/>
              </w:rPr>
              <w:t>2.</w:t>
            </w:r>
            <w:r w:rsidR="00F37ADB" w:rsidRPr="00F37ADB">
              <w:rPr>
                <w:rFonts w:eastAsiaTheme="minorEastAsia"/>
                <w:kern w:val="2"/>
                <w14:ligatures w14:val="standardContextual"/>
              </w:rPr>
              <w:tab/>
            </w:r>
            <w:r w:rsidR="00F37ADB" w:rsidRPr="00F37ADB">
              <w:rPr>
                <w:rStyle w:val="Hyperlink"/>
              </w:rPr>
              <w:t>Materiales y metodología utilizada</w:t>
            </w:r>
            <w:r w:rsidR="00F37ADB" w:rsidRPr="00F37ADB">
              <w:rPr>
                <w:webHidden/>
              </w:rPr>
              <w:tab/>
            </w:r>
            <w:r w:rsidR="00F37ADB" w:rsidRPr="00F37ADB">
              <w:rPr>
                <w:webHidden/>
              </w:rPr>
              <w:fldChar w:fldCharType="begin"/>
            </w:r>
            <w:r w:rsidR="00F37ADB" w:rsidRPr="00F37ADB">
              <w:rPr>
                <w:webHidden/>
              </w:rPr>
              <w:instrText xml:space="preserve"> PAGEREF _Toc138982815 \h </w:instrText>
            </w:r>
            <w:r w:rsidR="00F37ADB" w:rsidRPr="00F37ADB">
              <w:rPr>
                <w:webHidden/>
              </w:rPr>
            </w:r>
            <w:r w:rsidR="00F37ADB" w:rsidRPr="00F37ADB">
              <w:rPr>
                <w:webHidden/>
              </w:rPr>
              <w:fldChar w:fldCharType="separate"/>
            </w:r>
            <w:r w:rsidR="00AA5C85">
              <w:rPr>
                <w:webHidden/>
              </w:rPr>
              <w:t>8</w:t>
            </w:r>
            <w:r w:rsidR="00F37ADB" w:rsidRPr="00F37ADB">
              <w:rPr>
                <w:webHidden/>
              </w:rPr>
              <w:fldChar w:fldCharType="end"/>
            </w:r>
          </w:hyperlink>
        </w:p>
        <w:p w14:paraId="2089D759" w14:textId="25A2F42D"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16" w:history="1">
            <w:r w:rsidR="00F37ADB" w:rsidRPr="00F37ADB">
              <w:rPr>
                <w:rStyle w:val="Hyperlink"/>
                <w:rFonts w:ascii="Arial" w:hAnsi="Arial" w:cs="Arial"/>
                <w:noProof/>
                <w:sz w:val="22"/>
                <w:szCs w:val="22"/>
              </w:rPr>
              <w:t>2.1.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Metodología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8</w:t>
            </w:r>
            <w:r w:rsidR="00F37ADB" w:rsidRPr="00F37ADB">
              <w:rPr>
                <w:rFonts w:ascii="Arial" w:hAnsi="Arial" w:cs="Arial"/>
                <w:noProof/>
                <w:webHidden/>
                <w:sz w:val="22"/>
                <w:szCs w:val="22"/>
              </w:rPr>
              <w:fldChar w:fldCharType="end"/>
            </w:r>
          </w:hyperlink>
        </w:p>
        <w:p w14:paraId="6317379D" w14:textId="3E5C8BB1"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17" w:history="1">
            <w:r w:rsidR="00F37ADB" w:rsidRPr="00F37ADB">
              <w:rPr>
                <w:rStyle w:val="Hyperlink"/>
                <w:rFonts w:ascii="Arial" w:hAnsi="Arial" w:cs="Arial"/>
                <w:noProof/>
                <w:sz w:val="22"/>
                <w:szCs w:val="22"/>
              </w:rPr>
              <w:t>2.2.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Planificación del trabajo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9</w:t>
            </w:r>
            <w:r w:rsidR="00F37ADB" w:rsidRPr="00F37ADB">
              <w:rPr>
                <w:rFonts w:ascii="Arial" w:hAnsi="Arial" w:cs="Arial"/>
                <w:noProof/>
                <w:webHidden/>
                <w:sz w:val="22"/>
                <w:szCs w:val="22"/>
              </w:rPr>
              <w:fldChar w:fldCharType="end"/>
            </w:r>
          </w:hyperlink>
        </w:p>
        <w:p w14:paraId="0CBD6A6A" w14:textId="4D5B8B99"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18" w:history="1">
            <w:r w:rsidR="00F37ADB" w:rsidRPr="00F37ADB">
              <w:rPr>
                <w:rStyle w:val="Hyperlink"/>
                <w:rFonts w:ascii="Arial" w:hAnsi="Arial" w:cs="Arial"/>
                <w:noProof/>
                <w:sz w:val="22"/>
                <w:szCs w:val="22"/>
              </w:rPr>
              <w:t>2.2.1.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Preparación previa al desarrollo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10</w:t>
            </w:r>
            <w:r w:rsidR="00F37ADB" w:rsidRPr="00F37ADB">
              <w:rPr>
                <w:rFonts w:ascii="Arial" w:hAnsi="Arial" w:cs="Arial"/>
                <w:noProof/>
                <w:webHidden/>
                <w:sz w:val="22"/>
                <w:szCs w:val="22"/>
              </w:rPr>
              <w:fldChar w:fldCharType="end"/>
            </w:r>
          </w:hyperlink>
        </w:p>
        <w:p w14:paraId="59A818F5" w14:textId="4D117B52"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19" w:history="1">
            <w:r w:rsidR="00F37ADB" w:rsidRPr="00F37ADB">
              <w:rPr>
                <w:rStyle w:val="Hyperlink"/>
                <w:rFonts w:ascii="Arial" w:hAnsi="Arial" w:cs="Arial"/>
                <w:noProof/>
                <w:sz w:val="22"/>
                <w:szCs w:val="22"/>
              </w:rPr>
              <w:t>2.2.2.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Desarrollo y despliegue del software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_Toc138982819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10</w:t>
            </w:r>
            <w:r w:rsidR="00F37ADB" w:rsidRPr="00F37ADB">
              <w:rPr>
                <w:rFonts w:ascii="Arial" w:hAnsi="Arial" w:cs="Arial"/>
                <w:noProof/>
                <w:webHidden/>
                <w:sz w:val="22"/>
                <w:szCs w:val="22"/>
              </w:rPr>
              <w:fldChar w:fldCharType="end"/>
            </w:r>
          </w:hyperlink>
        </w:p>
        <w:p w14:paraId="20D24E8A" w14:textId="5FBBE83E"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0" w:history="1">
            <w:r w:rsidR="00F37ADB" w:rsidRPr="00F37ADB">
              <w:rPr>
                <w:rStyle w:val="Hyperlink"/>
                <w:rFonts w:ascii="Arial" w:hAnsi="Arial" w:cs="Arial"/>
                <w:noProof/>
                <w:sz w:val="22"/>
                <w:szCs w:val="22"/>
              </w:rPr>
              <w:t>2.2.3.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Desarrollo de la memoria.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3F1BCE50" w14:textId="3ADE5FF9"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21" w:history="1">
            <w:r w:rsidR="00F37ADB" w:rsidRPr="00F37ADB">
              <w:rPr>
                <w:rStyle w:val="Hyperlink"/>
                <w:rFonts w:ascii="Arial" w:hAnsi="Arial" w:cs="Arial"/>
                <w:noProof/>
                <w:sz w:val="22"/>
                <w:szCs w:val="22"/>
              </w:rPr>
              <w:t>2.3.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Tecnologías y Herramientas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28C6A629" w14:textId="31636FA6"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2" w:history="1">
            <w:r w:rsidR="00F37ADB" w:rsidRPr="00F37ADB">
              <w:rPr>
                <w:rStyle w:val="Hyperlink"/>
                <w:rFonts w:ascii="Arial" w:hAnsi="Arial" w:cs="Arial"/>
                <w:noProof/>
                <w:sz w:val="22"/>
                <w:szCs w:val="22"/>
              </w:rPr>
              <w:t>2.3.1.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Git y GitHub</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67E1373A" w14:textId="10B33769"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3" w:history="1">
            <w:r w:rsidR="00F37ADB" w:rsidRPr="00F37ADB">
              <w:rPr>
                <w:rStyle w:val="Hyperlink"/>
                <w:rFonts w:ascii="Arial" w:hAnsi="Arial" w:cs="Arial"/>
                <w:noProof/>
                <w:sz w:val="22"/>
                <w:szCs w:val="22"/>
              </w:rPr>
              <w:t>2.3.2.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Spring Boot, Maven y Java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11</w:t>
            </w:r>
            <w:r w:rsidR="00F37ADB" w:rsidRPr="00F37ADB">
              <w:rPr>
                <w:rFonts w:ascii="Arial" w:hAnsi="Arial" w:cs="Arial"/>
                <w:noProof/>
                <w:webHidden/>
                <w:sz w:val="22"/>
                <w:szCs w:val="22"/>
              </w:rPr>
              <w:fldChar w:fldCharType="end"/>
            </w:r>
          </w:hyperlink>
        </w:p>
        <w:p w14:paraId="46109F16" w14:textId="246C0E9B"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4" w:history="1">
            <w:r w:rsidR="00F37ADB" w:rsidRPr="00F37ADB">
              <w:rPr>
                <w:rStyle w:val="Hyperlink"/>
                <w:rFonts w:ascii="Arial" w:hAnsi="Arial" w:cs="Arial"/>
                <w:noProof/>
                <w:sz w:val="22"/>
                <w:szCs w:val="22"/>
              </w:rPr>
              <w:t>2.3.3.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Eclipse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12</w:t>
            </w:r>
            <w:r w:rsidR="00F37ADB" w:rsidRPr="00F37ADB">
              <w:rPr>
                <w:rFonts w:ascii="Arial" w:hAnsi="Arial" w:cs="Arial"/>
                <w:noProof/>
                <w:webHidden/>
                <w:sz w:val="22"/>
                <w:szCs w:val="22"/>
              </w:rPr>
              <w:fldChar w:fldCharType="end"/>
            </w:r>
          </w:hyperlink>
        </w:p>
        <w:p w14:paraId="06B3E1DE" w14:textId="1FA9AFA4"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5" w:history="1">
            <w:r w:rsidR="00F37ADB" w:rsidRPr="00F37ADB">
              <w:rPr>
                <w:rStyle w:val="Hyperlink"/>
                <w:rFonts w:ascii="Arial" w:hAnsi="Arial" w:cs="Arial"/>
                <w:noProof/>
                <w:sz w:val="22"/>
                <w:szCs w:val="22"/>
              </w:rPr>
              <w:t>2.3.4.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Microsoft Azure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13</w:t>
            </w:r>
            <w:r w:rsidR="00F37ADB" w:rsidRPr="00F37ADB">
              <w:rPr>
                <w:rFonts w:ascii="Arial" w:hAnsi="Arial" w:cs="Arial"/>
                <w:noProof/>
                <w:webHidden/>
                <w:sz w:val="22"/>
                <w:szCs w:val="22"/>
              </w:rPr>
              <w:fldChar w:fldCharType="end"/>
            </w:r>
          </w:hyperlink>
        </w:p>
        <w:p w14:paraId="3DECB114" w14:textId="339C9C3E"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6" w:history="1">
            <w:r w:rsidR="00F37ADB" w:rsidRPr="00F37ADB">
              <w:rPr>
                <w:rStyle w:val="Hyperlink"/>
                <w:rFonts w:ascii="Arial" w:hAnsi="Arial" w:cs="Arial"/>
                <w:noProof/>
                <w:sz w:val="22"/>
                <w:szCs w:val="22"/>
              </w:rPr>
              <w:t>2.3.5.</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Android Studio y Java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13</w:t>
            </w:r>
            <w:r w:rsidR="00F37ADB" w:rsidRPr="00F37ADB">
              <w:rPr>
                <w:rFonts w:ascii="Arial" w:hAnsi="Arial" w:cs="Arial"/>
                <w:noProof/>
                <w:webHidden/>
                <w:sz w:val="22"/>
                <w:szCs w:val="22"/>
              </w:rPr>
              <w:fldChar w:fldCharType="end"/>
            </w:r>
          </w:hyperlink>
        </w:p>
        <w:p w14:paraId="3C522548" w14:textId="4216AEAF" w:rsidR="00F37ADB" w:rsidRPr="00F37ADB" w:rsidRDefault="00720D28">
          <w:pPr>
            <w:pStyle w:val="TOC1"/>
            <w:tabs>
              <w:tab w:val="left" w:pos="480"/>
            </w:tabs>
            <w:rPr>
              <w:rFonts w:eastAsiaTheme="minorEastAsia"/>
              <w:kern w:val="2"/>
              <w14:ligatures w14:val="standardContextual"/>
            </w:rPr>
          </w:pPr>
          <w:hyperlink w:anchor="_Toc138982827" w:history="1">
            <w:r w:rsidR="00F37ADB" w:rsidRPr="00F37ADB">
              <w:rPr>
                <w:rStyle w:val="Hyperlink"/>
              </w:rPr>
              <w:t>3.</w:t>
            </w:r>
            <w:r w:rsidR="00F37ADB" w:rsidRPr="00F37ADB">
              <w:rPr>
                <w:rFonts w:eastAsiaTheme="minorEastAsia"/>
                <w:kern w:val="2"/>
                <w14:ligatures w14:val="standardContextual"/>
              </w:rPr>
              <w:tab/>
            </w:r>
            <w:r w:rsidR="00F37ADB" w:rsidRPr="00F37ADB">
              <w:rPr>
                <w:rStyle w:val="Hyperlink"/>
              </w:rPr>
              <w:t>Desarrollo del servicio</w:t>
            </w:r>
            <w:r w:rsidR="00F37ADB" w:rsidRPr="00F37ADB">
              <w:rPr>
                <w:webHidden/>
              </w:rPr>
              <w:tab/>
            </w:r>
            <w:r w:rsidR="00F37ADB" w:rsidRPr="00F37ADB">
              <w:rPr>
                <w:webHidden/>
              </w:rPr>
              <w:fldChar w:fldCharType="begin"/>
            </w:r>
            <w:r w:rsidR="00F37ADB" w:rsidRPr="00F37ADB">
              <w:rPr>
                <w:webHidden/>
              </w:rPr>
              <w:instrText xml:space="preserve"> PAGEREF _Toc138982827 \h </w:instrText>
            </w:r>
            <w:r w:rsidR="00F37ADB" w:rsidRPr="00F37ADB">
              <w:rPr>
                <w:webHidden/>
              </w:rPr>
            </w:r>
            <w:r w:rsidR="00F37ADB" w:rsidRPr="00F37ADB">
              <w:rPr>
                <w:webHidden/>
              </w:rPr>
              <w:fldChar w:fldCharType="separate"/>
            </w:r>
            <w:r w:rsidR="00AA5C85">
              <w:rPr>
                <w:webHidden/>
              </w:rPr>
              <w:t>14</w:t>
            </w:r>
            <w:r w:rsidR="00F37ADB" w:rsidRPr="00F37ADB">
              <w:rPr>
                <w:webHidden/>
              </w:rPr>
              <w:fldChar w:fldCharType="end"/>
            </w:r>
          </w:hyperlink>
        </w:p>
        <w:p w14:paraId="366D0CE7" w14:textId="3AEC2798"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28" w:history="1">
            <w:r w:rsidR="00F37ADB" w:rsidRPr="00F37ADB">
              <w:rPr>
                <w:rStyle w:val="Hyperlink"/>
                <w:rFonts w:ascii="Arial" w:hAnsi="Arial" w:cs="Arial"/>
                <w:noProof/>
                <w:sz w:val="22"/>
                <w:szCs w:val="22"/>
              </w:rPr>
              <w:t>3.1.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Análisis de requisitos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1094DA47" w14:textId="728FD5FC"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29" w:history="1">
            <w:r w:rsidR="00F37ADB" w:rsidRPr="00F37ADB">
              <w:rPr>
                <w:rStyle w:val="Hyperlink"/>
                <w:rFonts w:ascii="Arial" w:hAnsi="Arial" w:cs="Arial"/>
                <w:noProof/>
                <w:sz w:val="22"/>
                <w:szCs w:val="22"/>
              </w:rPr>
              <w:t>3.1.1.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Idea tras 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_Toc138982829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39869FE6" w14:textId="1359EFE6"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30" w:history="1">
            <w:r w:rsidR="00F37ADB" w:rsidRPr="00F37ADB">
              <w:rPr>
                <w:rStyle w:val="Hyperlink"/>
                <w:rFonts w:ascii="Arial" w:hAnsi="Arial" w:cs="Arial"/>
                <w:noProof/>
                <w:sz w:val="22"/>
                <w:szCs w:val="22"/>
              </w:rPr>
              <w:t>3.1.2.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Requisitos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14</w:t>
            </w:r>
            <w:r w:rsidR="00F37ADB" w:rsidRPr="00F37ADB">
              <w:rPr>
                <w:rFonts w:ascii="Arial" w:hAnsi="Arial" w:cs="Arial"/>
                <w:noProof/>
                <w:webHidden/>
                <w:sz w:val="22"/>
                <w:szCs w:val="22"/>
              </w:rPr>
              <w:fldChar w:fldCharType="end"/>
            </w:r>
          </w:hyperlink>
        </w:p>
        <w:p w14:paraId="7CB106AE" w14:textId="629CB658"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31" w:history="1">
            <w:r w:rsidR="00F37ADB" w:rsidRPr="00F37ADB">
              <w:rPr>
                <w:rStyle w:val="Hyperlink"/>
                <w:rFonts w:ascii="Arial" w:hAnsi="Arial" w:cs="Arial"/>
                <w:noProof/>
                <w:sz w:val="22"/>
                <w:szCs w:val="22"/>
              </w:rPr>
              <w:t>3.1.3.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Requisitos no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15</w:t>
            </w:r>
            <w:r w:rsidR="00F37ADB" w:rsidRPr="00F37ADB">
              <w:rPr>
                <w:rFonts w:ascii="Arial" w:hAnsi="Arial" w:cs="Arial"/>
                <w:noProof/>
                <w:webHidden/>
                <w:sz w:val="22"/>
                <w:szCs w:val="22"/>
              </w:rPr>
              <w:fldChar w:fldCharType="end"/>
            </w:r>
          </w:hyperlink>
        </w:p>
        <w:p w14:paraId="2E5A3008" w14:textId="3EC6CF2D"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32" w:history="1">
            <w:r w:rsidR="00F37ADB" w:rsidRPr="00F37ADB">
              <w:rPr>
                <w:rStyle w:val="Hyperlink"/>
                <w:rFonts w:ascii="Arial" w:hAnsi="Arial" w:cs="Arial"/>
                <w:noProof/>
                <w:sz w:val="22"/>
                <w:szCs w:val="22"/>
              </w:rPr>
              <w:t>3.2.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15</w:t>
            </w:r>
            <w:r w:rsidR="00F37ADB" w:rsidRPr="00F37ADB">
              <w:rPr>
                <w:rFonts w:ascii="Arial" w:hAnsi="Arial" w:cs="Arial"/>
                <w:noProof/>
                <w:webHidden/>
                <w:sz w:val="22"/>
                <w:szCs w:val="22"/>
              </w:rPr>
              <w:fldChar w:fldCharType="end"/>
            </w:r>
          </w:hyperlink>
        </w:p>
        <w:p w14:paraId="54F16F42" w14:textId="5AFB8A20"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33" w:history="1">
            <w:r w:rsidR="00F37ADB" w:rsidRPr="00F37ADB">
              <w:rPr>
                <w:rStyle w:val="Hyperlink"/>
                <w:rFonts w:ascii="Arial" w:hAnsi="Arial" w:cs="Arial"/>
                <w:noProof/>
                <w:sz w:val="22"/>
                <w:szCs w:val="22"/>
              </w:rPr>
              <w:t>3.2.1.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arquitectónico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16</w:t>
            </w:r>
            <w:r w:rsidR="00F37ADB" w:rsidRPr="00F37ADB">
              <w:rPr>
                <w:rFonts w:ascii="Arial" w:hAnsi="Arial" w:cs="Arial"/>
                <w:noProof/>
                <w:webHidden/>
                <w:sz w:val="22"/>
                <w:szCs w:val="22"/>
              </w:rPr>
              <w:fldChar w:fldCharType="end"/>
            </w:r>
          </w:hyperlink>
        </w:p>
        <w:p w14:paraId="4D461456" w14:textId="2D2146F8"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34" w:history="1">
            <w:r w:rsidR="00F37ADB" w:rsidRPr="00F37ADB">
              <w:rPr>
                <w:rStyle w:val="Hyperlink"/>
                <w:rFonts w:ascii="Arial" w:hAnsi="Arial" w:cs="Arial"/>
                <w:noProof/>
                <w:sz w:val="22"/>
                <w:szCs w:val="22"/>
              </w:rPr>
              <w:t>3.2.2.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REST</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16</w:t>
            </w:r>
            <w:r w:rsidR="00F37ADB" w:rsidRPr="00F37ADB">
              <w:rPr>
                <w:rFonts w:ascii="Arial" w:hAnsi="Arial" w:cs="Arial"/>
                <w:noProof/>
                <w:webHidden/>
                <w:sz w:val="22"/>
                <w:szCs w:val="22"/>
              </w:rPr>
              <w:fldChar w:fldCharType="end"/>
            </w:r>
          </w:hyperlink>
        </w:p>
        <w:p w14:paraId="14870D86" w14:textId="1EBEDBFD"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35" w:history="1">
            <w:r w:rsidR="00F37ADB" w:rsidRPr="00F37ADB">
              <w:rPr>
                <w:rStyle w:val="Hyperlink"/>
                <w:rFonts w:ascii="Arial" w:hAnsi="Arial" w:cs="Arial"/>
                <w:noProof/>
                <w:sz w:val="22"/>
                <w:szCs w:val="22"/>
              </w:rPr>
              <w:t>3.3.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17</w:t>
            </w:r>
            <w:r w:rsidR="00F37ADB" w:rsidRPr="00F37ADB">
              <w:rPr>
                <w:rFonts w:ascii="Arial" w:hAnsi="Arial" w:cs="Arial"/>
                <w:noProof/>
                <w:webHidden/>
                <w:sz w:val="22"/>
                <w:szCs w:val="22"/>
              </w:rPr>
              <w:fldChar w:fldCharType="end"/>
            </w:r>
          </w:hyperlink>
        </w:p>
        <w:p w14:paraId="1C1E7ED6" w14:textId="70052741"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36" w:history="1">
            <w:r w:rsidR="00F37ADB" w:rsidRPr="00F37ADB">
              <w:rPr>
                <w:rStyle w:val="Hyperlink"/>
                <w:rFonts w:ascii="Arial" w:hAnsi="Arial" w:cs="Arial"/>
                <w:noProof/>
                <w:sz w:val="22"/>
                <w:szCs w:val="22"/>
              </w:rPr>
              <w:t>3.3.1.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repository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17</w:t>
            </w:r>
            <w:r w:rsidR="00F37ADB" w:rsidRPr="00F37ADB">
              <w:rPr>
                <w:rFonts w:ascii="Arial" w:hAnsi="Arial" w:cs="Arial"/>
                <w:noProof/>
                <w:webHidden/>
                <w:sz w:val="22"/>
                <w:szCs w:val="22"/>
              </w:rPr>
              <w:fldChar w:fldCharType="end"/>
            </w:r>
          </w:hyperlink>
        </w:p>
        <w:p w14:paraId="58F49136" w14:textId="2D4DABEF"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37" w:history="1">
            <w:r w:rsidR="00F37ADB" w:rsidRPr="00F37ADB">
              <w:rPr>
                <w:rStyle w:val="Hyperlink"/>
                <w:rFonts w:ascii="Arial" w:hAnsi="Arial" w:cs="Arial"/>
                <w:noProof/>
                <w:sz w:val="22"/>
                <w:szCs w:val="22"/>
              </w:rPr>
              <w:t>3.3.1.1.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Entidades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18</w:t>
            </w:r>
            <w:r w:rsidR="00F37ADB" w:rsidRPr="00F37ADB">
              <w:rPr>
                <w:rFonts w:ascii="Arial" w:hAnsi="Arial" w:cs="Arial"/>
                <w:noProof/>
                <w:webHidden/>
                <w:sz w:val="22"/>
                <w:szCs w:val="22"/>
              </w:rPr>
              <w:fldChar w:fldCharType="end"/>
            </w:r>
          </w:hyperlink>
        </w:p>
        <w:p w14:paraId="3973AAAC" w14:textId="2FC0D92B"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38" w:history="1">
            <w:r w:rsidR="00F37ADB" w:rsidRPr="00F37ADB">
              <w:rPr>
                <w:rStyle w:val="Hyperlink"/>
                <w:rFonts w:ascii="Arial" w:hAnsi="Arial" w:cs="Arial"/>
                <w:noProof/>
                <w:sz w:val="22"/>
                <w:szCs w:val="22"/>
              </w:rPr>
              <w:t>3.3.1.2.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Interfaces de repositorio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25674B19" w14:textId="12E24C0D"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39" w:history="1">
            <w:r w:rsidR="00F37ADB" w:rsidRPr="00F37ADB">
              <w:rPr>
                <w:rStyle w:val="Hyperlink"/>
                <w:rFonts w:ascii="Arial" w:hAnsi="Arial" w:cs="Arial"/>
                <w:noProof/>
                <w:sz w:val="22"/>
                <w:szCs w:val="22"/>
              </w:rPr>
              <w:t>3.3.1.3.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Enumerados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_Toc138982839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06B8C3EB" w14:textId="38FC2BDC"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40" w:history="1">
            <w:r w:rsidR="00F37ADB" w:rsidRPr="00F37ADB">
              <w:rPr>
                <w:rStyle w:val="Hyperlink"/>
                <w:rFonts w:ascii="Arial" w:hAnsi="Arial" w:cs="Arial"/>
                <w:noProof/>
                <w:sz w:val="22"/>
                <w:szCs w:val="22"/>
              </w:rPr>
              <w:t>3.3.1.4.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Listas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19</w:t>
            </w:r>
            <w:r w:rsidR="00F37ADB" w:rsidRPr="00F37ADB">
              <w:rPr>
                <w:rFonts w:ascii="Arial" w:hAnsi="Arial" w:cs="Arial"/>
                <w:noProof/>
                <w:webHidden/>
                <w:sz w:val="22"/>
                <w:szCs w:val="22"/>
              </w:rPr>
              <w:fldChar w:fldCharType="end"/>
            </w:r>
          </w:hyperlink>
        </w:p>
        <w:p w14:paraId="7940CCEF" w14:textId="456F6793"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41" w:history="1">
            <w:r w:rsidR="00F37ADB" w:rsidRPr="00F37ADB">
              <w:rPr>
                <w:rStyle w:val="Hyperlink"/>
                <w:rFonts w:ascii="Arial" w:hAnsi="Arial" w:cs="Arial"/>
                <w:noProof/>
                <w:sz w:val="22"/>
                <w:szCs w:val="22"/>
              </w:rPr>
              <w:t>3.3.2.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service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20</w:t>
            </w:r>
            <w:r w:rsidR="00F37ADB" w:rsidRPr="00F37ADB">
              <w:rPr>
                <w:rFonts w:ascii="Arial" w:hAnsi="Arial" w:cs="Arial"/>
                <w:noProof/>
                <w:webHidden/>
                <w:sz w:val="22"/>
                <w:szCs w:val="22"/>
              </w:rPr>
              <w:fldChar w:fldCharType="end"/>
            </w:r>
          </w:hyperlink>
        </w:p>
        <w:p w14:paraId="4602E05D" w14:textId="3FBC22EE"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42" w:history="1">
            <w:r w:rsidR="00F37ADB" w:rsidRPr="00F37ADB">
              <w:rPr>
                <w:rStyle w:val="Hyperlink"/>
                <w:rFonts w:ascii="Arial" w:hAnsi="Arial" w:cs="Arial"/>
                <w:noProof/>
                <w:sz w:val="22"/>
                <w:szCs w:val="22"/>
              </w:rPr>
              <w:t>3.3.3.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controller layer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22</w:t>
            </w:r>
            <w:r w:rsidR="00F37ADB" w:rsidRPr="00F37ADB">
              <w:rPr>
                <w:rFonts w:ascii="Arial" w:hAnsi="Arial" w:cs="Arial"/>
                <w:noProof/>
                <w:webHidden/>
                <w:sz w:val="22"/>
                <w:szCs w:val="22"/>
              </w:rPr>
              <w:fldChar w:fldCharType="end"/>
            </w:r>
          </w:hyperlink>
        </w:p>
        <w:p w14:paraId="77662D38" w14:textId="7C9427FA"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43" w:history="1">
            <w:r w:rsidR="00F37ADB" w:rsidRPr="00F37ADB">
              <w:rPr>
                <w:rStyle w:val="Hyperlink"/>
                <w:rFonts w:ascii="Arial" w:hAnsi="Arial" w:cs="Arial"/>
                <w:noProof/>
                <w:sz w:val="22"/>
                <w:szCs w:val="22"/>
              </w:rPr>
              <w:t>3.3.4.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seguridad y la configuración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24</w:t>
            </w:r>
            <w:r w:rsidR="00F37ADB" w:rsidRPr="00F37ADB">
              <w:rPr>
                <w:rFonts w:ascii="Arial" w:hAnsi="Arial" w:cs="Arial"/>
                <w:noProof/>
                <w:webHidden/>
                <w:sz w:val="22"/>
                <w:szCs w:val="22"/>
              </w:rPr>
              <w:fldChar w:fldCharType="end"/>
            </w:r>
          </w:hyperlink>
        </w:p>
        <w:p w14:paraId="25E1AA97" w14:textId="459D612B"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44" w:history="1">
            <w:r w:rsidR="00F37ADB" w:rsidRPr="00F37ADB">
              <w:rPr>
                <w:rStyle w:val="Hyperlink"/>
                <w:rFonts w:ascii="Arial" w:hAnsi="Arial" w:cs="Arial"/>
                <w:noProof/>
                <w:sz w:val="22"/>
                <w:szCs w:val="22"/>
              </w:rPr>
              <w:t>3.4.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Pruebas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27</w:t>
            </w:r>
            <w:r w:rsidR="00F37ADB" w:rsidRPr="00F37ADB">
              <w:rPr>
                <w:rFonts w:ascii="Arial" w:hAnsi="Arial" w:cs="Arial"/>
                <w:noProof/>
                <w:webHidden/>
                <w:sz w:val="22"/>
                <w:szCs w:val="22"/>
              </w:rPr>
              <w:fldChar w:fldCharType="end"/>
            </w:r>
          </w:hyperlink>
        </w:p>
        <w:p w14:paraId="5D5A3666" w14:textId="07317FE1"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45" w:history="1">
            <w:r w:rsidR="00F37ADB" w:rsidRPr="00F37ADB">
              <w:rPr>
                <w:rStyle w:val="Hyperlink"/>
                <w:rFonts w:ascii="Arial" w:hAnsi="Arial" w:cs="Arial"/>
                <w:noProof/>
                <w:sz w:val="22"/>
                <w:szCs w:val="22"/>
              </w:rPr>
              <w:t>3.5.</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Despliegue del servicio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27</w:t>
            </w:r>
            <w:r w:rsidR="00F37ADB" w:rsidRPr="00F37ADB">
              <w:rPr>
                <w:rFonts w:ascii="Arial" w:hAnsi="Arial" w:cs="Arial"/>
                <w:noProof/>
                <w:webHidden/>
                <w:sz w:val="22"/>
                <w:szCs w:val="22"/>
              </w:rPr>
              <w:fldChar w:fldCharType="end"/>
            </w:r>
          </w:hyperlink>
        </w:p>
        <w:p w14:paraId="68E5D532" w14:textId="4F40137D" w:rsidR="00F37ADB" w:rsidRPr="00F37ADB" w:rsidRDefault="00720D28">
          <w:pPr>
            <w:pStyle w:val="TOC1"/>
            <w:tabs>
              <w:tab w:val="left" w:pos="480"/>
            </w:tabs>
            <w:rPr>
              <w:rFonts w:eastAsiaTheme="minorEastAsia"/>
              <w:kern w:val="2"/>
              <w14:ligatures w14:val="standardContextual"/>
            </w:rPr>
          </w:pPr>
          <w:hyperlink w:anchor="_Toc138982846" w:history="1">
            <w:r w:rsidR="00F37ADB" w:rsidRPr="00F37ADB">
              <w:rPr>
                <w:rStyle w:val="Hyperlink"/>
              </w:rPr>
              <w:t>4.</w:t>
            </w:r>
            <w:r w:rsidR="00F37ADB" w:rsidRPr="00F37ADB">
              <w:rPr>
                <w:rFonts w:eastAsiaTheme="minorEastAsia"/>
                <w:kern w:val="2"/>
                <w14:ligatures w14:val="standardContextual"/>
              </w:rPr>
              <w:tab/>
            </w:r>
            <w:r w:rsidR="00F37ADB" w:rsidRPr="00F37ADB">
              <w:rPr>
                <w:rStyle w:val="Hyperlink"/>
              </w:rPr>
              <w:t>Desarrollo de la aplicación</w:t>
            </w:r>
            <w:r w:rsidR="00F37ADB" w:rsidRPr="00F37ADB">
              <w:rPr>
                <w:webHidden/>
              </w:rPr>
              <w:tab/>
            </w:r>
            <w:r w:rsidR="00F37ADB" w:rsidRPr="00F37ADB">
              <w:rPr>
                <w:webHidden/>
              </w:rPr>
              <w:fldChar w:fldCharType="begin"/>
            </w:r>
            <w:r w:rsidR="00F37ADB" w:rsidRPr="00F37ADB">
              <w:rPr>
                <w:webHidden/>
              </w:rPr>
              <w:instrText xml:space="preserve"> PAGEREF _Toc138982846 \h </w:instrText>
            </w:r>
            <w:r w:rsidR="00F37ADB" w:rsidRPr="00F37ADB">
              <w:rPr>
                <w:webHidden/>
              </w:rPr>
            </w:r>
            <w:r w:rsidR="00F37ADB" w:rsidRPr="00F37ADB">
              <w:rPr>
                <w:webHidden/>
              </w:rPr>
              <w:fldChar w:fldCharType="separate"/>
            </w:r>
            <w:r w:rsidR="00AA5C85">
              <w:rPr>
                <w:webHidden/>
              </w:rPr>
              <w:t>27</w:t>
            </w:r>
            <w:r w:rsidR="00F37ADB" w:rsidRPr="00F37ADB">
              <w:rPr>
                <w:webHidden/>
              </w:rPr>
              <w:fldChar w:fldCharType="end"/>
            </w:r>
          </w:hyperlink>
        </w:p>
        <w:p w14:paraId="5430DFD1" w14:textId="5CC974FA"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47" w:history="1">
            <w:r w:rsidR="00F37ADB" w:rsidRPr="00F37ADB">
              <w:rPr>
                <w:rStyle w:val="Hyperlink"/>
                <w:rFonts w:ascii="Arial" w:hAnsi="Arial" w:cs="Arial"/>
                <w:noProof/>
                <w:sz w:val="22"/>
                <w:szCs w:val="22"/>
              </w:rPr>
              <w:t>4.1.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Análisis de requisitos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28</w:t>
            </w:r>
            <w:r w:rsidR="00F37ADB" w:rsidRPr="00F37ADB">
              <w:rPr>
                <w:rFonts w:ascii="Arial" w:hAnsi="Arial" w:cs="Arial"/>
                <w:noProof/>
                <w:webHidden/>
                <w:sz w:val="22"/>
                <w:szCs w:val="22"/>
              </w:rPr>
              <w:fldChar w:fldCharType="end"/>
            </w:r>
          </w:hyperlink>
        </w:p>
        <w:p w14:paraId="72072A0B" w14:textId="17BB0AF0"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48" w:history="1">
            <w:r w:rsidR="00F37ADB" w:rsidRPr="00F37ADB">
              <w:rPr>
                <w:rStyle w:val="Hyperlink"/>
                <w:rFonts w:ascii="Arial" w:hAnsi="Arial" w:cs="Arial"/>
                <w:noProof/>
                <w:sz w:val="22"/>
                <w:szCs w:val="22"/>
              </w:rPr>
              <w:t>4.1.1.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Idea tras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28</w:t>
            </w:r>
            <w:r w:rsidR="00F37ADB" w:rsidRPr="00F37ADB">
              <w:rPr>
                <w:rFonts w:ascii="Arial" w:hAnsi="Arial" w:cs="Arial"/>
                <w:noProof/>
                <w:webHidden/>
                <w:sz w:val="22"/>
                <w:szCs w:val="22"/>
              </w:rPr>
              <w:fldChar w:fldCharType="end"/>
            </w:r>
          </w:hyperlink>
        </w:p>
        <w:p w14:paraId="17E4CF06" w14:textId="63108A25"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49" w:history="1">
            <w:r w:rsidR="00F37ADB" w:rsidRPr="00F37ADB">
              <w:rPr>
                <w:rStyle w:val="Hyperlink"/>
                <w:rFonts w:ascii="Arial" w:hAnsi="Arial" w:cs="Arial"/>
                <w:noProof/>
                <w:sz w:val="22"/>
                <w:szCs w:val="22"/>
              </w:rPr>
              <w:t>4.1.2.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del logotipo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_Toc138982849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29</w:t>
            </w:r>
            <w:r w:rsidR="00F37ADB" w:rsidRPr="00F37ADB">
              <w:rPr>
                <w:rFonts w:ascii="Arial" w:hAnsi="Arial" w:cs="Arial"/>
                <w:noProof/>
                <w:webHidden/>
                <w:sz w:val="22"/>
                <w:szCs w:val="22"/>
              </w:rPr>
              <w:fldChar w:fldCharType="end"/>
            </w:r>
          </w:hyperlink>
        </w:p>
        <w:p w14:paraId="3FE6E9BA" w14:textId="210CD689"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50" w:history="1">
            <w:r w:rsidR="00F37ADB" w:rsidRPr="00F37ADB">
              <w:rPr>
                <w:rStyle w:val="Hyperlink"/>
                <w:rFonts w:ascii="Arial" w:hAnsi="Arial" w:cs="Arial"/>
                <w:noProof/>
                <w:sz w:val="22"/>
                <w:szCs w:val="22"/>
              </w:rPr>
              <w:t>4.1.3.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Requisitos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30</w:t>
            </w:r>
            <w:r w:rsidR="00F37ADB" w:rsidRPr="00F37ADB">
              <w:rPr>
                <w:rFonts w:ascii="Arial" w:hAnsi="Arial" w:cs="Arial"/>
                <w:noProof/>
                <w:webHidden/>
                <w:sz w:val="22"/>
                <w:szCs w:val="22"/>
              </w:rPr>
              <w:fldChar w:fldCharType="end"/>
            </w:r>
          </w:hyperlink>
        </w:p>
        <w:p w14:paraId="18A16887" w14:textId="7E97998D"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51" w:history="1">
            <w:r w:rsidR="00F37ADB" w:rsidRPr="00F37ADB">
              <w:rPr>
                <w:rStyle w:val="Hyperlink"/>
                <w:rFonts w:ascii="Arial" w:hAnsi="Arial" w:cs="Arial"/>
                <w:noProof/>
                <w:sz w:val="22"/>
                <w:szCs w:val="22"/>
              </w:rPr>
              <w:t>4.1.4.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Requisitos no funcionales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30</w:t>
            </w:r>
            <w:r w:rsidR="00F37ADB" w:rsidRPr="00F37ADB">
              <w:rPr>
                <w:rFonts w:ascii="Arial" w:hAnsi="Arial" w:cs="Arial"/>
                <w:noProof/>
                <w:webHidden/>
                <w:sz w:val="22"/>
                <w:szCs w:val="22"/>
              </w:rPr>
              <w:fldChar w:fldCharType="end"/>
            </w:r>
          </w:hyperlink>
        </w:p>
        <w:p w14:paraId="0333C25D" w14:textId="7FC700F2"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52" w:history="1">
            <w:r w:rsidR="00F37ADB" w:rsidRPr="00F37ADB">
              <w:rPr>
                <w:rStyle w:val="Hyperlink"/>
                <w:rFonts w:ascii="Arial" w:hAnsi="Arial" w:cs="Arial"/>
                <w:noProof/>
                <w:sz w:val="22"/>
                <w:szCs w:val="22"/>
              </w:rPr>
              <w:t>4.2.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31</w:t>
            </w:r>
            <w:r w:rsidR="00F37ADB" w:rsidRPr="00F37ADB">
              <w:rPr>
                <w:rFonts w:ascii="Arial" w:hAnsi="Arial" w:cs="Arial"/>
                <w:noProof/>
                <w:webHidden/>
                <w:sz w:val="22"/>
                <w:szCs w:val="22"/>
              </w:rPr>
              <w:fldChar w:fldCharType="end"/>
            </w:r>
          </w:hyperlink>
        </w:p>
        <w:p w14:paraId="73B4098D" w14:textId="07880484"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53" w:history="1">
            <w:r w:rsidR="00F37ADB" w:rsidRPr="00F37ADB">
              <w:rPr>
                <w:rStyle w:val="Hyperlink"/>
                <w:rFonts w:ascii="Arial" w:hAnsi="Arial" w:cs="Arial"/>
                <w:noProof/>
                <w:sz w:val="22"/>
                <w:szCs w:val="22"/>
              </w:rPr>
              <w:t>4.2.1.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arquitectónico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31</w:t>
            </w:r>
            <w:r w:rsidR="00F37ADB" w:rsidRPr="00F37ADB">
              <w:rPr>
                <w:rFonts w:ascii="Arial" w:hAnsi="Arial" w:cs="Arial"/>
                <w:noProof/>
                <w:webHidden/>
                <w:sz w:val="22"/>
                <w:szCs w:val="22"/>
              </w:rPr>
              <w:fldChar w:fldCharType="end"/>
            </w:r>
          </w:hyperlink>
        </w:p>
        <w:p w14:paraId="5CDF6706" w14:textId="1BEA9E1B"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54" w:history="1">
            <w:r w:rsidR="00F37ADB" w:rsidRPr="00F37ADB">
              <w:rPr>
                <w:rStyle w:val="Hyperlink"/>
                <w:rFonts w:ascii="Arial" w:hAnsi="Arial" w:cs="Arial"/>
                <w:noProof/>
                <w:sz w:val="22"/>
                <w:szCs w:val="22"/>
              </w:rPr>
              <w:t>4.2.1.1.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de la capa modelo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32</w:t>
            </w:r>
            <w:r w:rsidR="00F37ADB" w:rsidRPr="00F37ADB">
              <w:rPr>
                <w:rFonts w:ascii="Arial" w:hAnsi="Arial" w:cs="Arial"/>
                <w:noProof/>
                <w:webHidden/>
                <w:sz w:val="22"/>
                <w:szCs w:val="22"/>
              </w:rPr>
              <w:fldChar w:fldCharType="end"/>
            </w:r>
          </w:hyperlink>
        </w:p>
        <w:p w14:paraId="01804B3E" w14:textId="72267EE2"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55" w:history="1">
            <w:r w:rsidR="00F37ADB" w:rsidRPr="00F37ADB">
              <w:rPr>
                <w:rStyle w:val="Hyperlink"/>
                <w:rFonts w:ascii="Arial" w:hAnsi="Arial" w:cs="Arial"/>
                <w:noProof/>
                <w:sz w:val="22"/>
                <w:szCs w:val="22"/>
              </w:rPr>
              <w:t>4.2.1.2.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de la capa vista</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31D338E1" w14:textId="7E072E02" w:rsidR="00F37ADB" w:rsidRPr="00F37ADB" w:rsidRDefault="00720D28">
          <w:pPr>
            <w:pStyle w:val="TOC4"/>
            <w:tabs>
              <w:tab w:val="left" w:pos="1760"/>
              <w:tab w:val="right" w:leader="dot" w:pos="8494"/>
            </w:tabs>
            <w:rPr>
              <w:rFonts w:ascii="Arial" w:eastAsiaTheme="minorEastAsia" w:hAnsi="Arial" w:cs="Arial"/>
              <w:noProof/>
              <w:kern w:val="2"/>
              <w:sz w:val="22"/>
              <w:szCs w:val="22"/>
              <w14:ligatures w14:val="standardContextual"/>
            </w:rPr>
          </w:pPr>
          <w:hyperlink w:anchor="_Toc138982856" w:history="1">
            <w:r w:rsidR="00F37ADB" w:rsidRPr="00F37ADB">
              <w:rPr>
                <w:rStyle w:val="Hyperlink"/>
                <w:rFonts w:ascii="Arial" w:hAnsi="Arial" w:cs="Arial"/>
                <w:noProof/>
                <w:sz w:val="22"/>
                <w:szCs w:val="22"/>
              </w:rPr>
              <w:t>4.2.1.3.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Diseño de la capa presentador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0F39E1CA" w14:textId="7881F1D3"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57" w:history="1">
            <w:r w:rsidR="00F37ADB" w:rsidRPr="00F37ADB">
              <w:rPr>
                <w:rStyle w:val="Hyperlink"/>
                <w:rFonts w:ascii="Arial" w:hAnsi="Arial" w:cs="Arial"/>
                <w:noProof/>
                <w:sz w:val="22"/>
                <w:szCs w:val="22"/>
              </w:rPr>
              <w:t>4.3.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_Toc138982857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3A97BD64" w14:textId="772332C9"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58" w:history="1">
            <w:r w:rsidR="00F37ADB" w:rsidRPr="00F37ADB">
              <w:rPr>
                <w:rStyle w:val="Hyperlink"/>
                <w:rFonts w:ascii="Arial" w:hAnsi="Arial" w:cs="Arial"/>
                <w:noProof/>
                <w:sz w:val="22"/>
                <w:szCs w:val="22"/>
              </w:rPr>
              <w:t>4.3.1.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conexión con el servicio REST</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33</w:t>
            </w:r>
            <w:r w:rsidR="00F37ADB" w:rsidRPr="00F37ADB">
              <w:rPr>
                <w:rFonts w:ascii="Arial" w:hAnsi="Arial" w:cs="Arial"/>
                <w:noProof/>
                <w:webHidden/>
                <w:sz w:val="22"/>
                <w:szCs w:val="22"/>
              </w:rPr>
              <w:fldChar w:fldCharType="end"/>
            </w:r>
          </w:hyperlink>
        </w:p>
        <w:p w14:paraId="6A496D98" w14:textId="30C13140"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59" w:history="1">
            <w:r w:rsidR="00F37ADB" w:rsidRPr="00F37ADB">
              <w:rPr>
                <w:rStyle w:val="Hyperlink"/>
                <w:rFonts w:ascii="Arial" w:hAnsi="Arial" w:cs="Arial"/>
                <w:noProof/>
                <w:sz w:val="22"/>
                <w:szCs w:val="22"/>
              </w:rPr>
              <w:t>4.3.2.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base de datos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_Toc138982859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34</w:t>
            </w:r>
            <w:r w:rsidR="00F37ADB" w:rsidRPr="00F37ADB">
              <w:rPr>
                <w:rFonts w:ascii="Arial" w:hAnsi="Arial" w:cs="Arial"/>
                <w:noProof/>
                <w:webHidden/>
                <w:sz w:val="22"/>
                <w:szCs w:val="22"/>
              </w:rPr>
              <w:fldChar w:fldCharType="end"/>
            </w:r>
          </w:hyperlink>
        </w:p>
        <w:p w14:paraId="1DFE54A9" w14:textId="3ECB6AAD"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60" w:history="1">
            <w:r w:rsidR="00F37ADB" w:rsidRPr="00F37ADB">
              <w:rPr>
                <w:rStyle w:val="Hyperlink"/>
                <w:rFonts w:ascii="Arial" w:hAnsi="Arial" w:cs="Arial"/>
                <w:noProof/>
                <w:sz w:val="22"/>
                <w:szCs w:val="22"/>
              </w:rPr>
              <w:t>4.3.3.</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del menú inicial</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_Toc138982860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35</w:t>
            </w:r>
            <w:r w:rsidR="00F37ADB" w:rsidRPr="00F37ADB">
              <w:rPr>
                <w:rFonts w:ascii="Arial" w:hAnsi="Arial" w:cs="Arial"/>
                <w:noProof/>
                <w:webHidden/>
                <w:sz w:val="22"/>
                <w:szCs w:val="22"/>
              </w:rPr>
              <w:fldChar w:fldCharType="end"/>
            </w:r>
          </w:hyperlink>
        </w:p>
        <w:p w14:paraId="41029536" w14:textId="47E1B8E8"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61" w:history="1">
            <w:r w:rsidR="00F37ADB" w:rsidRPr="00F37ADB">
              <w:rPr>
                <w:rStyle w:val="Hyperlink"/>
                <w:rFonts w:ascii="Arial" w:hAnsi="Arial" w:cs="Arial"/>
                <w:noProof/>
                <w:sz w:val="22"/>
                <w:szCs w:val="22"/>
              </w:rPr>
              <w:t>4.3.4.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del dispositivo en detalle</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_Toc138982861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36</w:t>
            </w:r>
            <w:r w:rsidR="00F37ADB" w:rsidRPr="00F37ADB">
              <w:rPr>
                <w:rFonts w:ascii="Arial" w:hAnsi="Arial" w:cs="Arial"/>
                <w:noProof/>
                <w:webHidden/>
                <w:sz w:val="22"/>
                <w:szCs w:val="22"/>
              </w:rPr>
              <w:fldChar w:fldCharType="end"/>
            </w:r>
          </w:hyperlink>
        </w:p>
        <w:p w14:paraId="1B230CD7" w14:textId="69CC55F7"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62" w:history="1">
            <w:r w:rsidR="00F37ADB" w:rsidRPr="00F37ADB">
              <w:rPr>
                <w:rStyle w:val="Hyperlink"/>
                <w:rFonts w:ascii="Arial" w:hAnsi="Arial" w:cs="Arial"/>
                <w:noProof/>
                <w:sz w:val="22"/>
                <w:szCs w:val="22"/>
              </w:rPr>
              <w:t>4.3.5.</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sección de buscador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_Toc138982862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37</w:t>
            </w:r>
            <w:r w:rsidR="00F37ADB" w:rsidRPr="00F37ADB">
              <w:rPr>
                <w:rFonts w:ascii="Arial" w:hAnsi="Arial" w:cs="Arial"/>
                <w:noProof/>
                <w:webHidden/>
                <w:sz w:val="22"/>
                <w:szCs w:val="22"/>
              </w:rPr>
              <w:fldChar w:fldCharType="end"/>
            </w:r>
          </w:hyperlink>
        </w:p>
        <w:p w14:paraId="2AB04DE0" w14:textId="3F1D4095"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63" w:history="1">
            <w:r w:rsidR="00F37ADB" w:rsidRPr="00F37ADB">
              <w:rPr>
                <w:rStyle w:val="Hyperlink"/>
                <w:rFonts w:ascii="Arial" w:hAnsi="Arial" w:cs="Arial"/>
                <w:noProof/>
                <w:sz w:val="22"/>
                <w:szCs w:val="22"/>
              </w:rPr>
              <w:t>4.3.6.</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sección de escanear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_Toc138982863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40</w:t>
            </w:r>
            <w:r w:rsidR="00F37ADB" w:rsidRPr="00F37ADB">
              <w:rPr>
                <w:rFonts w:ascii="Arial" w:hAnsi="Arial" w:cs="Arial"/>
                <w:noProof/>
                <w:webHidden/>
                <w:sz w:val="22"/>
                <w:szCs w:val="22"/>
              </w:rPr>
              <w:fldChar w:fldCharType="end"/>
            </w:r>
          </w:hyperlink>
        </w:p>
        <w:p w14:paraId="48A865F0" w14:textId="17FAFC75"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64" w:history="1">
            <w:r w:rsidR="00F37ADB" w:rsidRPr="00F37ADB">
              <w:rPr>
                <w:rStyle w:val="Hyperlink"/>
                <w:rFonts w:ascii="Arial" w:hAnsi="Arial" w:cs="Arial"/>
                <w:noProof/>
                <w:sz w:val="22"/>
                <w:szCs w:val="22"/>
              </w:rPr>
              <w:t>4.3.7.</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sección de favoritos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_Toc138982864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41</w:t>
            </w:r>
            <w:r w:rsidR="00F37ADB" w:rsidRPr="00F37ADB">
              <w:rPr>
                <w:rFonts w:ascii="Arial" w:hAnsi="Arial" w:cs="Arial"/>
                <w:noProof/>
                <w:webHidden/>
                <w:sz w:val="22"/>
                <w:szCs w:val="22"/>
              </w:rPr>
              <w:fldChar w:fldCharType="end"/>
            </w:r>
          </w:hyperlink>
        </w:p>
        <w:p w14:paraId="7F5B80AD" w14:textId="14DB0791" w:rsidR="00F37ADB" w:rsidRPr="00F37ADB" w:rsidRDefault="00720D28">
          <w:pPr>
            <w:pStyle w:val="TOC3"/>
            <w:tabs>
              <w:tab w:val="left" w:pos="1320"/>
              <w:tab w:val="right" w:leader="dot" w:pos="8494"/>
            </w:tabs>
            <w:rPr>
              <w:rFonts w:ascii="Arial" w:eastAsiaTheme="minorEastAsia" w:hAnsi="Arial" w:cs="Arial"/>
              <w:noProof/>
              <w:kern w:val="2"/>
              <w:sz w:val="22"/>
              <w:szCs w:val="22"/>
              <w14:ligatures w14:val="standardContextual"/>
            </w:rPr>
          </w:pPr>
          <w:hyperlink w:anchor="_Toc138982865" w:history="1">
            <w:r w:rsidR="00F37ADB" w:rsidRPr="00F37ADB">
              <w:rPr>
                <w:rStyle w:val="Hyperlink"/>
                <w:rFonts w:ascii="Arial" w:hAnsi="Arial" w:cs="Arial"/>
                <w:noProof/>
                <w:sz w:val="22"/>
                <w:szCs w:val="22"/>
              </w:rPr>
              <w:t>4.3.8.</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Implementación de la sección de compartir</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_Toc138982865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42</w:t>
            </w:r>
            <w:r w:rsidR="00F37ADB" w:rsidRPr="00F37ADB">
              <w:rPr>
                <w:rFonts w:ascii="Arial" w:hAnsi="Arial" w:cs="Arial"/>
                <w:noProof/>
                <w:webHidden/>
                <w:sz w:val="22"/>
                <w:szCs w:val="22"/>
              </w:rPr>
              <w:fldChar w:fldCharType="end"/>
            </w:r>
          </w:hyperlink>
        </w:p>
        <w:p w14:paraId="74645A8A" w14:textId="62340602"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66" w:history="1">
            <w:r w:rsidR="00F37ADB" w:rsidRPr="00F37ADB">
              <w:rPr>
                <w:rStyle w:val="Hyperlink"/>
                <w:rFonts w:ascii="Arial" w:hAnsi="Arial" w:cs="Arial"/>
                <w:noProof/>
                <w:sz w:val="22"/>
                <w:szCs w:val="22"/>
              </w:rPr>
              <w:t>4.4.</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Pruebas de la aplicación</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_Toc138982866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43</w:t>
            </w:r>
            <w:r w:rsidR="00F37ADB" w:rsidRPr="00F37ADB">
              <w:rPr>
                <w:rFonts w:ascii="Arial" w:hAnsi="Arial" w:cs="Arial"/>
                <w:noProof/>
                <w:webHidden/>
                <w:sz w:val="22"/>
                <w:szCs w:val="22"/>
              </w:rPr>
              <w:fldChar w:fldCharType="end"/>
            </w:r>
          </w:hyperlink>
        </w:p>
        <w:p w14:paraId="48F25D56" w14:textId="61EAB84B" w:rsidR="00F37ADB" w:rsidRPr="00F37ADB" w:rsidRDefault="00720D28">
          <w:pPr>
            <w:pStyle w:val="TOC1"/>
            <w:tabs>
              <w:tab w:val="left" w:pos="480"/>
            </w:tabs>
            <w:rPr>
              <w:rFonts w:eastAsiaTheme="minorEastAsia"/>
              <w:kern w:val="2"/>
              <w14:ligatures w14:val="standardContextual"/>
            </w:rPr>
          </w:pPr>
          <w:hyperlink w:anchor="_Toc138982867" w:history="1">
            <w:r w:rsidR="00F37ADB" w:rsidRPr="00F37ADB">
              <w:rPr>
                <w:rStyle w:val="Hyperlink"/>
              </w:rPr>
              <w:t>5.</w:t>
            </w:r>
            <w:r w:rsidR="00F37ADB" w:rsidRPr="00F37ADB">
              <w:rPr>
                <w:rFonts w:eastAsiaTheme="minorEastAsia"/>
                <w:kern w:val="2"/>
                <w14:ligatures w14:val="standardContextual"/>
              </w:rPr>
              <w:tab/>
            </w:r>
            <w:r w:rsidR="00F37ADB" w:rsidRPr="00F37ADB">
              <w:rPr>
                <w:rStyle w:val="Hyperlink"/>
              </w:rPr>
              <w:t>Conclusiones y trabajo futuro</w:t>
            </w:r>
            <w:r w:rsidR="00F37ADB" w:rsidRPr="00F37ADB">
              <w:rPr>
                <w:webHidden/>
              </w:rPr>
              <w:tab/>
            </w:r>
            <w:r w:rsidR="00F37ADB" w:rsidRPr="00F37ADB">
              <w:rPr>
                <w:webHidden/>
              </w:rPr>
              <w:fldChar w:fldCharType="begin"/>
            </w:r>
            <w:r w:rsidR="00F37ADB" w:rsidRPr="00F37ADB">
              <w:rPr>
                <w:webHidden/>
              </w:rPr>
              <w:instrText xml:space="preserve"> PAGEREF _Toc138982867 \h </w:instrText>
            </w:r>
            <w:r w:rsidR="00F37ADB" w:rsidRPr="00F37ADB">
              <w:rPr>
                <w:webHidden/>
              </w:rPr>
            </w:r>
            <w:r w:rsidR="00F37ADB" w:rsidRPr="00F37ADB">
              <w:rPr>
                <w:webHidden/>
              </w:rPr>
              <w:fldChar w:fldCharType="separate"/>
            </w:r>
            <w:r w:rsidR="00AA5C85">
              <w:rPr>
                <w:webHidden/>
              </w:rPr>
              <w:t>43</w:t>
            </w:r>
            <w:r w:rsidR="00F37ADB" w:rsidRPr="00F37ADB">
              <w:rPr>
                <w:webHidden/>
              </w:rPr>
              <w:fldChar w:fldCharType="end"/>
            </w:r>
          </w:hyperlink>
        </w:p>
        <w:p w14:paraId="14F39A2A" w14:textId="79687B9C"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68" w:history="1">
            <w:r w:rsidR="00F37ADB" w:rsidRPr="00F37ADB">
              <w:rPr>
                <w:rStyle w:val="Hyperlink"/>
                <w:rFonts w:ascii="Arial" w:hAnsi="Arial" w:cs="Arial"/>
                <w:noProof/>
                <w:sz w:val="22"/>
                <w:szCs w:val="22"/>
              </w:rPr>
              <w:t>5.1.</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Conclusiones</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_Toc138982868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43</w:t>
            </w:r>
            <w:r w:rsidR="00F37ADB" w:rsidRPr="00F37ADB">
              <w:rPr>
                <w:rFonts w:ascii="Arial" w:hAnsi="Arial" w:cs="Arial"/>
                <w:noProof/>
                <w:webHidden/>
                <w:sz w:val="22"/>
                <w:szCs w:val="22"/>
              </w:rPr>
              <w:fldChar w:fldCharType="end"/>
            </w:r>
          </w:hyperlink>
        </w:p>
        <w:p w14:paraId="606E02A4" w14:textId="14BFA144" w:rsidR="00F37ADB" w:rsidRPr="00F37ADB" w:rsidRDefault="00720D28">
          <w:pPr>
            <w:pStyle w:val="TOC2"/>
            <w:tabs>
              <w:tab w:val="left" w:pos="880"/>
              <w:tab w:val="right" w:leader="dot" w:pos="8494"/>
            </w:tabs>
            <w:rPr>
              <w:rFonts w:ascii="Arial" w:eastAsiaTheme="minorEastAsia" w:hAnsi="Arial" w:cs="Arial"/>
              <w:noProof/>
              <w:kern w:val="2"/>
              <w:sz w:val="22"/>
              <w:szCs w:val="22"/>
              <w14:ligatures w14:val="standardContextual"/>
            </w:rPr>
          </w:pPr>
          <w:hyperlink w:anchor="_Toc138982869" w:history="1">
            <w:r w:rsidR="00F37ADB" w:rsidRPr="00F37ADB">
              <w:rPr>
                <w:rStyle w:val="Hyperlink"/>
                <w:rFonts w:ascii="Arial" w:hAnsi="Arial" w:cs="Arial"/>
                <w:noProof/>
                <w:sz w:val="22"/>
                <w:szCs w:val="22"/>
              </w:rPr>
              <w:t>5.2.</w:t>
            </w:r>
            <w:r w:rsidR="00F37ADB" w:rsidRPr="00F37ADB">
              <w:rPr>
                <w:rFonts w:ascii="Arial" w:eastAsiaTheme="minorEastAsia" w:hAnsi="Arial" w:cs="Arial"/>
                <w:noProof/>
                <w:kern w:val="2"/>
                <w:sz w:val="22"/>
                <w:szCs w:val="22"/>
                <w14:ligatures w14:val="standardContextual"/>
              </w:rPr>
              <w:tab/>
            </w:r>
            <w:r w:rsidR="00F37ADB" w:rsidRPr="00F37ADB">
              <w:rPr>
                <w:rStyle w:val="Hyperlink"/>
                <w:rFonts w:ascii="Arial" w:hAnsi="Arial" w:cs="Arial"/>
                <w:noProof/>
                <w:sz w:val="22"/>
                <w:szCs w:val="22"/>
              </w:rPr>
              <w:t>Trabajo futuro</w:t>
            </w:r>
            <w:r w:rsidR="00F37ADB" w:rsidRPr="00F37ADB">
              <w:rPr>
                <w:rFonts w:ascii="Arial" w:hAnsi="Arial" w:cs="Arial"/>
                <w:noProof/>
                <w:webHidden/>
                <w:sz w:val="22"/>
                <w:szCs w:val="22"/>
              </w:rPr>
              <w:tab/>
            </w:r>
            <w:r w:rsidR="00F37ADB" w:rsidRPr="00F37ADB">
              <w:rPr>
                <w:rFonts w:ascii="Arial" w:hAnsi="Arial" w:cs="Arial"/>
                <w:noProof/>
                <w:webHidden/>
                <w:sz w:val="22"/>
                <w:szCs w:val="22"/>
              </w:rPr>
              <w:fldChar w:fldCharType="begin"/>
            </w:r>
            <w:r w:rsidR="00F37ADB" w:rsidRPr="00F37ADB">
              <w:rPr>
                <w:rFonts w:ascii="Arial" w:hAnsi="Arial" w:cs="Arial"/>
                <w:noProof/>
                <w:webHidden/>
                <w:sz w:val="22"/>
                <w:szCs w:val="22"/>
              </w:rPr>
              <w:instrText xml:space="preserve"> PAGEREF _Toc138982869 \h </w:instrText>
            </w:r>
            <w:r w:rsidR="00F37ADB" w:rsidRPr="00F37ADB">
              <w:rPr>
                <w:rFonts w:ascii="Arial" w:hAnsi="Arial" w:cs="Arial"/>
                <w:noProof/>
                <w:webHidden/>
                <w:sz w:val="22"/>
                <w:szCs w:val="22"/>
              </w:rPr>
            </w:r>
            <w:r w:rsidR="00F37ADB" w:rsidRPr="00F37ADB">
              <w:rPr>
                <w:rFonts w:ascii="Arial" w:hAnsi="Arial" w:cs="Arial"/>
                <w:noProof/>
                <w:webHidden/>
                <w:sz w:val="22"/>
                <w:szCs w:val="22"/>
              </w:rPr>
              <w:fldChar w:fldCharType="separate"/>
            </w:r>
            <w:r w:rsidR="00AA5C85">
              <w:rPr>
                <w:rFonts w:ascii="Arial" w:hAnsi="Arial" w:cs="Arial"/>
                <w:noProof/>
                <w:webHidden/>
                <w:sz w:val="22"/>
                <w:szCs w:val="22"/>
              </w:rPr>
              <w:t>44</w:t>
            </w:r>
            <w:r w:rsidR="00F37ADB" w:rsidRPr="00F37ADB">
              <w:rPr>
                <w:rFonts w:ascii="Arial" w:hAnsi="Arial" w:cs="Arial"/>
                <w:noProof/>
                <w:webHidden/>
                <w:sz w:val="22"/>
                <w:szCs w:val="22"/>
              </w:rPr>
              <w:fldChar w:fldCharType="end"/>
            </w:r>
          </w:hyperlink>
        </w:p>
        <w:p w14:paraId="77682F0F" w14:textId="3C440B3C" w:rsidR="00F37ADB" w:rsidRPr="00F37ADB" w:rsidRDefault="00720D28">
          <w:pPr>
            <w:pStyle w:val="TOC1"/>
            <w:rPr>
              <w:rFonts w:eastAsiaTheme="minorEastAsia"/>
              <w:kern w:val="2"/>
              <w14:ligatures w14:val="standardContextual"/>
            </w:rPr>
          </w:pPr>
          <w:hyperlink w:anchor="_Toc138982870" w:history="1">
            <w:r w:rsidR="00F37ADB" w:rsidRPr="00F37ADB">
              <w:rPr>
                <w:rStyle w:val="Hyperlink"/>
              </w:rPr>
              <w:t>Bibliografía</w:t>
            </w:r>
            <w:r w:rsidR="00F37ADB" w:rsidRPr="00F37ADB">
              <w:rPr>
                <w:webHidden/>
              </w:rPr>
              <w:tab/>
            </w:r>
            <w:r w:rsidR="00F37ADB" w:rsidRPr="00F37ADB">
              <w:rPr>
                <w:webHidden/>
              </w:rPr>
              <w:fldChar w:fldCharType="begin"/>
            </w:r>
            <w:r w:rsidR="00F37ADB" w:rsidRPr="00F37ADB">
              <w:rPr>
                <w:webHidden/>
              </w:rPr>
              <w:instrText xml:space="preserve"> PAGEREF _Toc138982870 \h </w:instrText>
            </w:r>
            <w:r w:rsidR="00F37ADB" w:rsidRPr="00F37ADB">
              <w:rPr>
                <w:webHidden/>
              </w:rPr>
            </w:r>
            <w:r w:rsidR="00F37ADB" w:rsidRPr="00F37ADB">
              <w:rPr>
                <w:webHidden/>
              </w:rPr>
              <w:fldChar w:fldCharType="separate"/>
            </w:r>
            <w:r w:rsidR="00AA5C85">
              <w:rPr>
                <w:webHidden/>
              </w:rPr>
              <w:t>45</w:t>
            </w:r>
            <w:r w:rsidR="00F37ADB" w:rsidRPr="00F37ADB">
              <w:rPr>
                <w:webHidden/>
              </w:rPr>
              <w:fldChar w:fldCharType="end"/>
            </w:r>
          </w:hyperlink>
        </w:p>
        <w:p w14:paraId="0AD827E5" w14:textId="72E23859"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942CDFF" w14:textId="77777777" w:rsidR="00847F12" w:rsidRDefault="00847F12" w:rsidP="003D74E7">
      <w:pPr>
        <w:spacing w:line="276" w:lineRule="auto"/>
        <w:rPr>
          <w:rFonts w:ascii="Arial" w:hAnsi="Arial" w:cs="Arial"/>
          <w:b/>
          <w:bCs/>
          <w:sz w:val="28"/>
          <w:szCs w:val="28"/>
        </w:rPr>
      </w:pPr>
    </w:p>
    <w:p w14:paraId="26C47999" w14:textId="77777777" w:rsidR="003D74E7" w:rsidRDefault="003D74E7" w:rsidP="003D74E7">
      <w:pPr>
        <w:spacing w:line="276" w:lineRule="auto"/>
        <w:rPr>
          <w:rFonts w:ascii="Arial" w:hAnsi="Arial" w:cs="Arial"/>
          <w:b/>
          <w:bCs/>
          <w:sz w:val="28"/>
          <w:szCs w:val="28"/>
        </w:rPr>
      </w:pPr>
    </w:p>
    <w:p w14:paraId="071F5C5F" w14:textId="77777777" w:rsidR="003D74E7" w:rsidRDefault="003D74E7" w:rsidP="003D74E7">
      <w:pPr>
        <w:spacing w:line="276" w:lineRule="auto"/>
        <w:rPr>
          <w:rFonts w:ascii="Arial" w:hAnsi="Arial" w:cs="Arial"/>
          <w:b/>
          <w:bCs/>
          <w:sz w:val="28"/>
          <w:szCs w:val="28"/>
        </w:rPr>
      </w:pPr>
    </w:p>
    <w:p w14:paraId="585F4F4B" w14:textId="77777777" w:rsidR="003D74E7" w:rsidRDefault="003D74E7" w:rsidP="003D74E7">
      <w:pPr>
        <w:spacing w:line="276" w:lineRule="auto"/>
        <w:rPr>
          <w:rFonts w:ascii="Arial" w:hAnsi="Arial" w:cs="Arial"/>
          <w:b/>
          <w:bCs/>
          <w:sz w:val="28"/>
          <w:szCs w:val="28"/>
        </w:rPr>
      </w:pPr>
    </w:p>
    <w:p w14:paraId="728DE4B6" w14:textId="1F065466" w:rsidR="00A07582" w:rsidRPr="00DF3106" w:rsidRDefault="00A07582" w:rsidP="00DF3106">
      <w:pPr>
        <w:pStyle w:val="Heading1"/>
        <w:spacing w:before="0" w:after="240"/>
        <w:rPr>
          <w:rFonts w:ascii="Arial" w:hAnsi="Arial" w:cs="Arial"/>
          <w:b/>
          <w:bCs/>
          <w:color w:val="auto"/>
          <w:sz w:val="28"/>
          <w:szCs w:val="28"/>
        </w:rPr>
      </w:pPr>
      <w:bookmarkStart w:id="0" w:name="_Toc138982809"/>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w:t>
      </w:r>
      <w:proofErr w:type="spellStart"/>
      <w:r w:rsidRPr="001A0087">
        <w:rPr>
          <w:rFonts w:ascii="Arial" w:hAnsi="Arial" w:cs="Arial"/>
          <w:sz w:val="22"/>
          <w:szCs w:val="22"/>
        </w:rPr>
        <w:t>IoT</w:t>
      </w:r>
      <w:proofErr w:type="spellEnd"/>
      <w:r w:rsidRPr="001A0087">
        <w:rPr>
          <w:rFonts w:ascii="Arial" w:hAnsi="Arial" w:cs="Arial"/>
          <w:sz w:val="22"/>
          <w:szCs w:val="22"/>
        </w:rPr>
        <w:t xml:space="preserve">)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w:t>
      </w:r>
      <w:proofErr w:type="gramStart"/>
      <w:r w:rsidRPr="001A0087">
        <w:rPr>
          <w:rFonts w:ascii="Arial" w:hAnsi="Arial" w:cs="Arial"/>
          <w:sz w:val="22"/>
          <w:szCs w:val="22"/>
        </w:rPr>
        <w:t>a</w:t>
      </w:r>
      <w:proofErr w:type="gramEnd"/>
      <w:r w:rsidRPr="001A0087">
        <w:rPr>
          <w:rFonts w:ascii="Arial" w:hAnsi="Arial" w:cs="Arial"/>
          <w:sz w:val="22"/>
          <w:szCs w:val="22"/>
        </w:rPr>
        <w:t xml:space="preserve">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Para ello, en este proyecto se desarrolla una aplicación móvil (</w:t>
      </w:r>
      <w:proofErr w:type="spellStart"/>
      <w:r w:rsidRPr="001A0087">
        <w:rPr>
          <w:rFonts w:ascii="Arial" w:hAnsi="Arial" w:cs="Arial"/>
          <w:sz w:val="22"/>
          <w:szCs w:val="22"/>
        </w:rPr>
        <w:t>Hapi</w:t>
      </w:r>
      <w:proofErr w:type="spellEnd"/>
      <w:r w:rsidRPr="001A0087">
        <w:rPr>
          <w:rFonts w:ascii="Arial" w:hAnsi="Arial" w:cs="Arial"/>
          <w:sz w:val="22"/>
          <w:szCs w:val="22"/>
        </w:rPr>
        <w:t xml:space="preserve"> Security) que permite conocer cómo de seguro es un dispositivo </w:t>
      </w:r>
      <w:proofErr w:type="spellStart"/>
      <w:r w:rsidRPr="001A0087">
        <w:rPr>
          <w:rFonts w:ascii="Arial" w:hAnsi="Arial" w:cs="Arial"/>
          <w:sz w:val="22"/>
          <w:szCs w:val="22"/>
        </w:rPr>
        <w:t>IoT</w:t>
      </w:r>
      <w:proofErr w:type="spellEnd"/>
      <w:r w:rsidRPr="001A0087">
        <w:rPr>
          <w:rFonts w:ascii="Arial" w:hAnsi="Arial" w:cs="Arial"/>
          <w:sz w:val="22"/>
          <w:szCs w:val="22"/>
        </w:rPr>
        <w:t xml:space="preserve"> concreto, a qué se debe y si existen alternativas mejores. Cada dispositivo tiene asociada una calificación de seguridad (de 0 a 100) y de sostenibilidad (de A </w:t>
      </w:r>
      <w:proofErr w:type="spellStart"/>
      <w:r w:rsidRPr="001A0087">
        <w:rPr>
          <w:rFonts w:ascii="Arial" w:hAnsi="Arial" w:cs="Arial"/>
          <w:sz w:val="22"/>
          <w:szCs w:val="22"/>
        </w:rPr>
        <w:t>a</w:t>
      </w:r>
      <w:proofErr w:type="spellEnd"/>
      <w:r w:rsidRPr="001A0087">
        <w:rPr>
          <w:rFonts w:ascii="Arial" w:hAnsi="Arial" w:cs="Arial"/>
          <w:sz w:val="22"/>
          <w:szCs w:val="22"/>
        </w:rPr>
        <w:t xml:space="preserve">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 xml:space="preserve">Como apoyo a dicha aplicación, se desarrolla un servicio REST utilizando Spring </w:t>
      </w:r>
      <w:proofErr w:type="spellStart"/>
      <w:r w:rsidRPr="001A0087">
        <w:rPr>
          <w:rFonts w:ascii="Arial" w:hAnsi="Arial" w:cs="Arial"/>
          <w:sz w:val="22"/>
          <w:szCs w:val="22"/>
        </w:rPr>
        <w:t>Boot</w:t>
      </w:r>
      <w:proofErr w:type="spellEnd"/>
      <w:r w:rsidRPr="001A0087">
        <w:rPr>
          <w:rFonts w:ascii="Arial" w:hAnsi="Arial" w:cs="Arial"/>
          <w:sz w:val="22"/>
          <w:szCs w:val="22"/>
        </w:rPr>
        <w:t xml:space="preserve"> con información sobre el catálogo de dispositivos </w:t>
      </w:r>
      <w:proofErr w:type="spellStart"/>
      <w:r w:rsidRPr="001A0087">
        <w:rPr>
          <w:rFonts w:ascii="Arial" w:hAnsi="Arial" w:cs="Arial"/>
          <w:sz w:val="22"/>
          <w:szCs w:val="22"/>
        </w:rPr>
        <w:t>IoT</w:t>
      </w:r>
      <w:proofErr w:type="spellEnd"/>
      <w:r w:rsidRPr="001A0087">
        <w:rPr>
          <w:rFonts w:ascii="Arial" w:hAnsi="Arial" w:cs="Arial"/>
          <w:sz w:val="22"/>
          <w:szCs w:val="22"/>
        </w:rPr>
        <w:t xml:space="preserve">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Heading1"/>
        <w:spacing w:before="0" w:after="240"/>
        <w:rPr>
          <w:rFonts w:ascii="Arial" w:hAnsi="Arial" w:cs="Arial"/>
          <w:b/>
          <w:bCs/>
          <w:color w:val="auto"/>
          <w:sz w:val="28"/>
          <w:szCs w:val="28"/>
        </w:rPr>
      </w:pPr>
      <w:bookmarkStart w:id="1" w:name="_Toc138982810"/>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w:t>
      </w:r>
      <w:proofErr w:type="spellStart"/>
      <w:r w:rsidRPr="0094086C">
        <w:rPr>
          <w:rFonts w:ascii="Arial" w:hAnsi="Arial" w:cs="Arial"/>
        </w:rPr>
        <w:t>IoT</w:t>
      </w:r>
      <w:proofErr w:type="spellEnd"/>
      <w:r w:rsidRPr="0094086C">
        <w:rPr>
          <w:rFonts w:ascii="Arial" w:hAnsi="Arial" w:cs="Arial"/>
        </w:rPr>
        <w:t xml:space="preserve">,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Heading1"/>
        <w:spacing w:before="0" w:after="240"/>
        <w:rPr>
          <w:rFonts w:ascii="Arial" w:hAnsi="Arial" w:cs="Arial"/>
          <w:b/>
          <w:bCs/>
          <w:color w:val="auto"/>
          <w:sz w:val="28"/>
          <w:szCs w:val="28"/>
          <w:lang w:val="en-US"/>
        </w:rPr>
      </w:pPr>
      <w:bookmarkStart w:id="2" w:name="_Toc138982811"/>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To do this, in this project a mobile application (</w:t>
      </w:r>
      <w:proofErr w:type="spellStart"/>
      <w:r w:rsidRPr="001A0087">
        <w:rPr>
          <w:rFonts w:ascii="Arial" w:hAnsi="Arial" w:cs="Arial"/>
          <w:sz w:val="22"/>
          <w:szCs w:val="22"/>
          <w:lang w:val="en-US"/>
        </w:rPr>
        <w:t>Hapi</w:t>
      </w:r>
      <w:proofErr w:type="spellEnd"/>
      <w:r w:rsidRPr="001A0087">
        <w:rPr>
          <w:rFonts w:ascii="Arial" w:hAnsi="Arial" w:cs="Arial"/>
          <w:sz w:val="22"/>
          <w:szCs w:val="22"/>
          <w:lang w:val="en-US"/>
        </w:rPr>
        <w:t xml:space="preserve">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Heading1"/>
        <w:spacing w:before="0" w:after="240"/>
        <w:rPr>
          <w:rFonts w:ascii="Arial" w:hAnsi="Arial" w:cs="Arial"/>
          <w:b/>
          <w:bCs/>
          <w:color w:val="auto"/>
          <w:sz w:val="28"/>
          <w:szCs w:val="28"/>
          <w:lang w:val="en-US"/>
        </w:rPr>
      </w:pPr>
      <w:bookmarkStart w:id="3" w:name="_Toc138982812"/>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Heading1"/>
        <w:numPr>
          <w:ilvl w:val="0"/>
          <w:numId w:val="3"/>
        </w:numPr>
        <w:spacing w:before="0" w:after="240"/>
        <w:ind w:left="426" w:hanging="426"/>
        <w:rPr>
          <w:rFonts w:ascii="Arial" w:hAnsi="Arial" w:cs="Arial"/>
          <w:b/>
          <w:bCs/>
          <w:color w:val="auto"/>
        </w:rPr>
      </w:pPr>
      <w:bookmarkStart w:id="4" w:name="_Toc138982813"/>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 xml:space="preserve">, </w:t>
      </w:r>
      <w:r w:rsidR="007A1F89">
        <w:rPr>
          <w:rFonts w:ascii="Arial" w:eastAsiaTheme="majorEastAsia" w:hAnsi="Arial" w:cs="Arial"/>
          <w:sz w:val="22"/>
          <w:szCs w:val="22"/>
        </w:rPr>
        <w:t xml:space="preserve">los entornos </w:t>
      </w:r>
      <w:proofErr w:type="spellStart"/>
      <w:r w:rsidR="007A1F89">
        <w:rPr>
          <w:rFonts w:ascii="Arial" w:eastAsiaTheme="majorEastAsia" w:hAnsi="Arial" w:cs="Arial"/>
          <w:sz w:val="22"/>
          <w:szCs w:val="22"/>
        </w:rPr>
        <w:t>IoT</w:t>
      </w:r>
      <w:proofErr w:type="spellEnd"/>
      <w:r w:rsidR="007A1F89">
        <w:rPr>
          <w:rFonts w:ascii="Arial" w:eastAsiaTheme="majorEastAsia" w:hAnsi="Arial" w:cs="Arial"/>
          <w:sz w:val="22"/>
          <w:szCs w:val="22"/>
        </w:rPr>
        <w:t xml:space="preserve">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 xml:space="preserve">sus </w:t>
      </w:r>
      <w:proofErr w:type="spellStart"/>
      <w:r w:rsidR="00703B68">
        <w:rPr>
          <w:rFonts w:ascii="Arial" w:eastAsiaTheme="majorEastAsia" w:hAnsi="Arial" w:cs="Arial"/>
          <w:sz w:val="22"/>
          <w:szCs w:val="22"/>
        </w:rPr>
        <w:t>honeypots</w:t>
      </w:r>
      <w:proofErr w:type="spellEnd"/>
      <w:r w:rsidR="00703B68">
        <w:rPr>
          <w:rFonts w:ascii="Arial" w:eastAsiaTheme="majorEastAsia" w:hAnsi="Arial" w:cs="Arial"/>
          <w:sz w:val="22"/>
          <w:szCs w:val="22"/>
        </w:rPr>
        <w:t xml:space="preserve"> (Software que imita un dispositivo </w:t>
      </w:r>
      <w:proofErr w:type="spellStart"/>
      <w:r w:rsidR="00703B68">
        <w:rPr>
          <w:rFonts w:ascii="Arial" w:eastAsiaTheme="majorEastAsia" w:hAnsi="Arial" w:cs="Arial"/>
          <w:sz w:val="22"/>
          <w:szCs w:val="22"/>
        </w:rPr>
        <w:t>IoT</w:t>
      </w:r>
      <w:proofErr w:type="spellEnd"/>
      <w:r w:rsidR="00703B68">
        <w:rPr>
          <w:rFonts w:ascii="Arial" w:eastAsiaTheme="majorEastAsia" w:hAnsi="Arial" w:cs="Arial"/>
          <w:sz w:val="22"/>
          <w:szCs w:val="22"/>
        </w:rPr>
        <w:t xml:space="preserve">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w:t>
      </w:r>
      <w:proofErr w:type="spellStart"/>
      <w:r w:rsidR="00703B68">
        <w:rPr>
          <w:rFonts w:ascii="Arial" w:eastAsiaTheme="majorEastAsia" w:hAnsi="Arial" w:cs="Arial"/>
          <w:sz w:val="22"/>
          <w:szCs w:val="22"/>
        </w:rPr>
        <w:t>IoT</w:t>
      </w:r>
      <w:proofErr w:type="spellEnd"/>
      <w:r w:rsidR="00703B68">
        <w:rPr>
          <w:rFonts w:ascii="Arial" w:eastAsiaTheme="majorEastAsia" w:hAnsi="Arial" w:cs="Arial"/>
          <w:sz w:val="22"/>
          <w:szCs w:val="22"/>
        </w:rPr>
        <w:t xml:space="preserve">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estos datos, podemos observar la gran importancia que tiene la seguridad en los dispositivos </w:t>
      </w:r>
      <w:proofErr w:type="spellStart"/>
      <w:r>
        <w:rPr>
          <w:rFonts w:ascii="Arial" w:eastAsiaTheme="majorEastAsia" w:hAnsi="Arial" w:cs="Arial"/>
          <w:sz w:val="22"/>
          <w:szCs w:val="22"/>
        </w:rPr>
        <w:t>IoT</w:t>
      </w:r>
      <w:proofErr w:type="spellEnd"/>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w:t>
      </w:r>
      <w:proofErr w:type="gramStart"/>
      <w:r w:rsidR="00B022E7">
        <w:rPr>
          <w:rFonts w:ascii="Arial" w:eastAsiaTheme="majorEastAsia" w:hAnsi="Arial" w:cs="Arial"/>
          <w:sz w:val="22"/>
          <w:szCs w:val="22"/>
        </w:rPr>
        <w:t>Además</w:t>
      </w:r>
      <w:proofErr w:type="gramEnd"/>
      <w:r w:rsidR="00B022E7">
        <w:rPr>
          <w:rFonts w:ascii="Arial" w:eastAsiaTheme="majorEastAsia" w:hAnsi="Arial" w:cs="Arial"/>
          <w:sz w:val="22"/>
          <w:szCs w:val="22"/>
        </w:rPr>
        <w:t xml:space="preserve">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 xml:space="preserve">continuamente, como el proceso de fabricación de este (si es respetuoso con el medio ambiente) o la </w:t>
      </w:r>
      <w:proofErr w:type="spellStart"/>
      <w:r w:rsidR="008041FF">
        <w:rPr>
          <w:rFonts w:ascii="Arial" w:eastAsiaTheme="majorEastAsia" w:hAnsi="Arial" w:cs="Arial"/>
          <w:sz w:val="22"/>
          <w:szCs w:val="22"/>
        </w:rPr>
        <w:t>reparabilidad</w:t>
      </w:r>
      <w:proofErr w:type="spellEnd"/>
      <w:r w:rsidR="008041FF">
        <w:rPr>
          <w:rFonts w:ascii="Arial" w:eastAsiaTheme="majorEastAsia" w:hAnsi="Arial" w:cs="Arial"/>
          <w:sz w:val="22"/>
          <w:szCs w:val="22"/>
        </w:rPr>
        <w:t xml:space="preserve">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w:t>
      </w:r>
      <w:proofErr w:type="spellStart"/>
      <w:r w:rsidR="00CA6C55">
        <w:rPr>
          <w:rFonts w:ascii="Arial" w:eastAsiaTheme="majorEastAsia" w:hAnsi="Arial" w:cs="Arial"/>
          <w:sz w:val="22"/>
          <w:szCs w:val="22"/>
        </w:rPr>
        <w:t>Hapi</w:t>
      </w:r>
      <w:proofErr w:type="spellEnd"/>
      <w:r w:rsidR="00CA6C55">
        <w:rPr>
          <w:rFonts w:ascii="Arial" w:eastAsiaTheme="majorEastAsia" w:hAnsi="Arial" w:cs="Arial"/>
          <w:sz w:val="22"/>
          <w:szCs w:val="22"/>
        </w:rPr>
        <w:t xml:space="preserve"> Security) </w:t>
      </w:r>
      <w:r w:rsidR="00BF52BC">
        <w:rPr>
          <w:rFonts w:ascii="Arial" w:eastAsiaTheme="majorEastAsia" w:hAnsi="Arial" w:cs="Arial"/>
          <w:sz w:val="22"/>
          <w:szCs w:val="22"/>
        </w:rPr>
        <w:t xml:space="preserve">donde poder consultar la seguridad de los diferentes dispositivos </w:t>
      </w:r>
      <w:proofErr w:type="spellStart"/>
      <w:r w:rsidR="00BF52BC">
        <w:rPr>
          <w:rFonts w:ascii="Arial" w:eastAsiaTheme="majorEastAsia" w:hAnsi="Arial" w:cs="Arial"/>
          <w:sz w:val="22"/>
          <w:szCs w:val="22"/>
        </w:rPr>
        <w:t>IoT</w:t>
      </w:r>
      <w:proofErr w:type="spellEnd"/>
      <w:r w:rsidR="00BF52BC">
        <w:rPr>
          <w:rFonts w:ascii="Arial" w:eastAsiaTheme="majorEastAsia" w:hAnsi="Arial" w:cs="Arial"/>
          <w:sz w:val="22"/>
          <w:szCs w:val="22"/>
        </w:rPr>
        <w:t xml:space="preserve"> del mercado, además de la sostenibilidad y las listas con los aspectos tanto positivos como negativos de seguridad y sostenibilidad, de manera que el usuario tenga fácil acceso a los mismos y pueda valorar diferentes opciones a la hora de comprar dispositivos </w:t>
      </w:r>
      <w:proofErr w:type="spellStart"/>
      <w:r w:rsidR="00BF52BC">
        <w:rPr>
          <w:rFonts w:ascii="Arial" w:eastAsiaTheme="majorEastAsia" w:hAnsi="Arial" w:cs="Arial"/>
          <w:sz w:val="22"/>
          <w:szCs w:val="22"/>
        </w:rPr>
        <w:t>IoT</w:t>
      </w:r>
      <w:proofErr w:type="spellEnd"/>
      <w:r w:rsidR="00BF52BC">
        <w:rPr>
          <w:rFonts w:ascii="Arial" w:eastAsiaTheme="majorEastAsia" w:hAnsi="Arial" w:cs="Arial"/>
          <w:sz w:val="22"/>
          <w:szCs w:val="22"/>
        </w:rPr>
        <w:t xml:space="preserve">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nombre de la aplicación proviene del dios egipcio </w:t>
      </w:r>
      <w:proofErr w:type="spellStart"/>
      <w:r>
        <w:rPr>
          <w:rFonts w:ascii="Arial" w:eastAsiaTheme="majorEastAsia" w:hAnsi="Arial" w:cs="Arial"/>
          <w:sz w:val="22"/>
          <w:szCs w:val="22"/>
        </w:rPr>
        <w:t>Hapi</w:t>
      </w:r>
      <w:proofErr w:type="spellEnd"/>
      <w:r>
        <w:rPr>
          <w:rFonts w:ascii="Arial" w:eastAsiaTheme="majorEastAsia" w:hAnsi="Arial" w:cs="Arial"/>
          <w:sz w:val="22"/>
          <w:szCs w:val="22"/>
        </w:rPr>
        <w:t>,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Heading2"/>
        <w:numPr>
          <w:ilvl w:val="1"/>
          <w:numId w:val="3"/>
        </w:numPr>
        <w:spacing w:after="240" w:line="276" w:lineRule="auto"/>
        <w:ind w:left="0" w:firstLine="0"/>
        <w:jc w:val="both"/>
        <w:rPr>
          <w:rFonts w:ascii="Arial" w:hAnsi="Arial" w:cs="Arial"/>
          <w:b/>
          <w:bCs/>
          <w:color w:val="auto"/>
          <w:sz w:val="28"/>
          <w:szCs w:val="28"/>
        </w:rPr>
      </w:pPr>
      <w:bookmarkStart w:id="5" w:name="_Toc138982814"/>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w:t>
      </w:r>
      <w:proofErr w:type="spellStart"/>
      <w:r>
        <w:rPr>
          <w:rFonts w:ascii="Arial" w:eastAsiaTheme="majorEastAsia" w:hAnsi="Arial" w:cs="Arial"/>
          <w:sz w:val="22"/>
          <w:szCs w:val="22"/>
        </w:rPr>
        <w:t>Hapi</w:t>
      </w:r>
      <w:proofErr w:type="spellEnd"/>
      <w:r>
        <w:rPr>
          <w:rFonts w:ascii="Arial" w:eastAsiaTheme="majorEastAsia" w:hAnsi="Arial" w:cs="Arial"/>
          <w:sz w:val="22"/>
          <w:szCs w:val="22"/>
        </w:rPr>
        <w:t xml:space="preserve"> Security) </w:t>
      </w:r>
      <w:r w:rsidR="008A1F50">
        <w:rPr>
          <w:rFonts w:ascii="Arial" w:eastAsiaTheme="majorEastAsia" w:hAnsi="Arial" w:cs="Arial"/>
          <w:sz w:val="22"/>
          <w:szCs w:val="22"/>
        </w:rPr>
        <w:t xml:space="preserve">donde </w:t>
      </w:r>
      <w:r>
        <w:rPr>
          <w:rFonts w:ascii="Arial" w:eastAsiaTheme="majorEastAsia" w:hAnsi="Arial" w:cs="Arial"/>
          <w:sz w:val="22"/>
          <w:szCs w:val="22"/>
        </w:rPr>
        <w:t xml:space="preserve">los usuarios puedan consultar información sobre la seguridad y sostenibilidad de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Heading1"/>
        <w:numPr>
          <w:ilvl w:val="0"/>
          <w:numId w:val="3"/>
        </w:numPr>
        <w:spacing w:before="0" w:after="240"/>
        <w:ind w:left="426" w:hanging="426"/>
        <w:jc w:val="both"/>
        <w:rPr>
          <w:rFonts w:ascii="Arial" w:hAnsi="Arial" w:cs="Arial"/>
          <w:b/>
          <w:bCs/>
          <w:color w:val="auto"/>
        </w:rPr>
      </w:pPr>
      <w:bookmarkStart w:id="6" w:name="_Toc138982815"/>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Heading2"/>
        <w:numPr>
          <w:ilvl w:val="1"/>
          <w:numId w:val="3"/>
        </w:numPr>
        <w:spacing w:after="240" w:line="276" w:lineRule="auto"/>
        <w:ind w:left="0" w:firstLine="0"/>
        <w:jc w:val="both"/>
      </w:pPr>
      <w:bookmarkStart w:id="7" w:name="_Toc138982816"/>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w:t>
      </w:r>
      <w:proofErr w:type="gramStart"/>
      <w:r w:rsidR="00A7376E">
        <w:rPr>
          <w:rFonts w:ascii="Arial" w:eastAsiaTheme="majorEastAsia" w:hAnsi="Arial" w:cs="Arial"/>
          <w:sz w:val="22"/>
          <w:szCs w:val="22"/>
        </w:rPr>
        <w:t>dado que</w:t>
      </w:r>
      <w:proofErr w:type="gramEnd"/>
      <w:r w:rsidR="00A7376E">
        <w:rPr>
          <w:rFonts w:ascii="Arial" w:eastAsiaTheme="majorEastAsia" w:hAnsi="Arial" w:cs="Arial"/>
          <w:sz w:val="22"/>
          <w:szCs w:val="22"/>
        </w:rPr>
        <w:t xml:space="preserv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Heading2"/>
        <w:numPr>
          <w:ilvl w:val="1"/>
          <w:numId w:val="3"/>
        </w:numPr>
        <w:spacing w:after="240" w:line="276" w:lineRule="auto"/>
        <w:ind w:left="0" w:firstLine="0"/>
        <w:jc w:val="both"/>
        <w:rPr>
          <w:rFonts w:ascii="Arial" w:hAnsi="Arial" w:cs="Arial"/>
          <w:b/>
          <w:bCs/>
          <w:color w:val="auto"/>
          <w:sz w:val="28"/>
          <w:szCs w:val="28"/>
        </w:rPr>
      </w:pPr>
      <w:bookmarkStart w:id="8" w:name="_Toc138982817"/>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w:t>
      </w:r>
      <w:proofErr w:type="gramStart"/>
      <w:r>
        <w:rPr>
          <w:rFonts w:ascii="Arial" w:eastAsiaTheme="majorEastAsia" w:hAnsi="Arial" w:cs="Arial"/>
          <w:sz w:val="22"/>
          <w:szCs w:val="22"/>
        </w:rPr>
        <w:t>continuación</w:t>
      </w:r>
      <w:proofErr w:type="gramEnd"/>
      <w:r>
        <w:rPr>
          <w:rFonts w:ascii="Arial" w:eastAsiaTheme="majorEastAsia" w:hAnsi="Arial" w:cs="Arial"/>
          <w:sz w:val="22"/>
          <w:szCs w:val="22"/>
        </w:rPr>
        <w:t xml:space="preserve">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Heading3"/>
        <w:numPr>
          <w:ilvl w:val="2"/>
          <w:numId w:val="3"/>
        </w:numPr>
        <w:spacing w:after="240" w:line="276" w:lineRule="auto"/>
        <w:ind w:left="709" w:hanging="709"/>
        <w:jc w:val="both"/>
        <w:rPr>
          <w:rFonts w:ascii="Arial" w:hAnsi="Arial" w:cs="Arial"/>
          <w:b/>
          <w:bCs/>
          <w:color w:val="auto"/>
        </w:rPr>
      </w:pPr>
      <w:bookmarkStart w:id="9" w:name="_Toc138982818"/>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Heading3"/>
        <w:numPr>
          <w:ilvl w:val="2"/>
          <w:numId w:val="3"/>
        </w:numPr>
        <w:spacing w:after="240" w:line="276" w:lineRule="auto"/>
        <w:ind w:left="709" w:hanging="709"/>
        <w:jc w:val="both"/>
        <w:rPr>
          <w:rFonts w:ascii="Arial" w:hAnsi="Arial" w:cs="Arial"/>
          <w:b/>
          <w:bCs/>
          <w:color w:val="auto"/>
        </w:rPr>
      </w:pPr>
      <w:bookmarkStart w:id="10" w:name="_Toc138982819"/>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ListParagraph"/>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ListParagraph"/>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 xml:space="preserve">Son requisitos sobre las funcionalidades que nuestro sistema deberá implementar y ofrecer a los usuarios, tales como poder buscar, filtrar, escanear, </w:t>
      </w:r>
      <w:proofErr w:type="spellStart"/>
      <w:r w:rsidR="001B73E8">
        <w:rPr>
          <w:rFonts w:ascii="Arial" w:eastAsiaTheme="majorEastAsia" w:hAnsi="Arial" w:cs="Arial"/>
          <w:sz w:val="22"/>
          <w:szCs w:val="22"/>
        </w:rPr>
        <w:t>etc</w:t>
      </w:r>
      <w:proofErr w:type="spellEnd"/>
      <w:r w:rsidR="001B73E8">
        <w:rPr>
          <w:rFonts w:ascii="Arial" w:eastAsiaTheme="majorEastAsia" w:hAnsi="Arial" w:cs="Arial"/>
          <w:sz w:val="22"/>
          <w:szCs w:val="22"/>
        </w:rPr>
        <w:t>…</w:t>
      </w:r>
    </w:p>
    <w:p w14:paraId="7CBB9FAC" w14:textId="174C3FAD" w:rsidR="001B73E8" w:rsidRPr="001B73E8" w:rsidRDefault="001B73E8" w:rsidP="001B73E8">
      <w:pPr>
        <w:pStyle w:val="ListParagraph"/>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w:t>
      </w:r>
      <w:proofErr w:type="spellStart"/>
      <w:r>
        <w:rPr>
          <w:rFonts w:ascii="Arial" w:eastAsiaTheme="majorEastAsia" w:hAnsi="Arial" w:cs="Arial"/>
          <w:sz w:val="22"/>
          <w:szCs w:val="22"/>
        </w:rPr>
        <w:t>etc</w:t>
      </w:r>
      <w:proofErr w:type="spellEnd"/>
      <w:r>
        <w:rPr>
          <w:rFonts w:ascii="Arial" w:eastAsiaTheme="majorEastAsia" w:hAnsi="Arial" w:cs="Arial"/>
          <w:sz w:val="22"/>
          <w:szCs w:val="22"/>
        </w:rPr>
        <w:t>…</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ListParagraph"/>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ListParagraph"/>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ListParagraph"/>
        <w:rPr>
          <w:rFonts w:ascii="Arial" w:eastAsiaTheme="majorEastAsia" w:hAnsi="Arial" w:cs="Arial"/>
          <w:b/>
          <w:bCs/>
          <w:sz w:val="22"/>
          <w:szCs w:val="22"/>
        </w:rPr>
      </w:pPr>
    </w:p>
    <w:p w14:paraId="508108C0" w14:textId="21010736" w:rsidR="00712796" w:rsidRPr="00712796" w:rsidRDefault="00712796" w:rsidP="00712796">
      <w:pPr>
        <w:pStyle w:val="ListParagraph"/>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Heading3"/>
        <w:numPr>
          <w:ilvl w:val="2"/>
          <w:numId w:val="3"/>
        </w:numPr>
        <w:spacing w:after="240"/>
        <w:ind w:left="709" w:hanging="709"/>
        <w:jc w:val="both"/>
        <w:rPr>
          <w:rFonts w:ascii="Arial" w:hAnsi="Arial" w:cs="Arial"/>
          <w:b/>
          <w:bCs/>
          <w:color w:val="auto"/>
        </w:rPr>
      </w:pPr>
      <w:bookmarkStart w:id="11" w:name="_Toc138982820"/>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Heading2"/>
        <w:numPr>
          <w:ilvl w:val="1"/>
          <w:numId w:val="3"/>
        </w:numPr>
        <w:spacing w:after="240"/>
        <w:ind w:left="0" w:firstLine="0"/>
        <w:jc w:val="both"/>
      </w:pPr>
      <w:bookmarkStart w:id="12" w:name="_Toc138982821"/>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Heading3"/>
        <w:numPr>
          <w:ilvl w:val="2"/>
          <w:numId w:val="3"/>
        </w:numPr>
        <w:spacing w:after="240"/>
        <w:ind w:left="709" w:hanging="709"/>
        <w:jc w:val="both"/>
        <w:rPr>
          <w:rFonts w:ascii="Arial" w:hAnsi="Arial" w:cs="Arial"/>
          <w:b/>
          <w:bCs/>
          <w:color w:val="auto"/>
        </w:rPr>
      </w:pPr>
      <w:bookmarkStart w:id="13" w:name="_Toc138982822"/>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Por otra </w:t>
      </w:r>
      <w:proofErr w:type="gramStart"/>
      <w:r w:rsidRPr="00465D5B">
        <w:rPr>
          <w:rFonts w:ascii="Arial" w:eastAsiaTheme="majorEastAsia" w:hAnsi="Arial" w:cs="Arial"/>
          <w:sz w:val="22"/>
          <w:szCs w:val="22"/>
        </w:rPr>
        <w:t>parte</w:t>
      </w:r>
      <w:proofErr w:type="gramEnd"/>
      <w:r w:rsidRPr="00465D5B">
        <w:rPr>
          <w:rFonts w:ascii="Arial" w:eastAsiaTheme="majorEastAsia" w:hAnsi="Arial" w:cs="Arial"/>
          <w:sz w:val="22"/>
          <w:szCs w:val="22"/>
        </w:rPr>
        <w:t xml:space="preserv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52B7F548"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w:t>
      </w:r>
      <w:proofErr w:type="spellStart"/>
      <w:r w:rsidRPr="00465D5B">
        <w:rPr>
          <w:rFonts w:ascii="Arial" w:eastAsiaTheme="majorEastAsia" w:hAnsi="Arial" w:cs="Arial"/>
          <w:sz w:val="22"/>
          <w:szCs w:val="22"/>
        </w:rPr>
        <w:t>bash</w:t>
      </w:r>
      <w:proofErr w:type="spellEnd"/>
      <w:r w:rsidRPr="00465D5B">
        <w:rPr>
          <w:rFonts w:ascii="Arial" w:eastAsiaTheme="majorEastAsia" w:hAnsi="Arial" w:cs="Arial"/>
          <w:sz w:val="22"/>
          <w:szCs w:val="22"/>
        </w:rPr>
        <w:t xml:space="preserve">, para ir almacenando los cambios y poder llevar así un control de versiones del proyecto, como </w:t>
      </w:r>
      <w:r w:rsidR="004847A1" w:rsidRPr="00465D5B">
        <w:rPr>
          <w:rFonts w:ascii="Arial" w:eastAsiaTheme="majorEastAsia" w:hAnsi="Arial" w:cs="Arial"/>
          <w:sz w:val="22"/>
          <w:szCs w:val="22"/>
        </w:rPr>
        <w:t xml:space="preserve">GitHub para almacenar el repositorio en la nube. </w:t>
      </w:r>
      <w:r w:rsidR="00650642" w:rsidRPr="00650642">
        <w:rPr>
          <w:rFonts w:ascii="Arial" w:eastAsiaTheme="majorEastAsia" w:hAnsi="Arial" w:cs="Arial"/>
          <w:sz w:val="22"/>
          <w:szCs w:val="22"/>
        </w:rPr>
        <w:t>Estas tecnologías son mundialmente conocidas y utilizadas y se utilizan en el proyecto para facilitar la colaboración,</w:t>
      </w:r>
      <w:r w:rsidR="004847A1" w:rsidRPr="00465D5B">
        <w:rPr>
          <w:rFonts w:ascii="Arial" w:eastAsiaTheme="majorEastAsia" w:hAnsi="Arial" w:cs="Arial"/>
          <w:sz w:val="22"/>
          <w:szCs w:val="22"/>
        </w:rPr>
        <w:t xml:space="preserve"> trazabilidad y manejo de código y documentos.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Heading3"/>
        <w:numPr>
          <w:ilvl w:val="2"/>
          <w:numId w:val="3"/>
        </w:numPr>
        <w:spacing w:after="240"/>
        <w:ind w:left="709" w:hanging="709"/>
        <w:jc w:val="both"/>
        <w:rPr>
          <w:rFonts w:ascii="Arial" w:hAnsi="Arial" w:cs="Arial"/>
          <w:b/>
          <w:bCs/>
          <w:color w:val="auto"/>
        </w:rPr>
      </w:pPr>
      <w:bookmarkStart w:id="14" w:name="_Toc138982823"/>
      <w:r w:rsidRPr="00465D5B">
        <w:rPr>
          <w:rFonts w:ascii="Arial" w:hAnsi="Arial" w:cs="Arial"/>
          <w:b/>
          <w:bCs/>
          <w:color w:val="auto"/>
        </w:rPr>
        <w:t xml:space="preserve">Spring </w:t>
      </w:r>
      <w:proofErr w:type="spellStart"/>
      <w:r w:rsidRPr="00465D5B">
        <w:rPr>
          <w:rFonts w:ascii="Arial" w:hAnsi="Arial" w:cs="Arial"/>
          <w:b/>
          <w:bCs/>
          <w:color w:val="auto"/>
        </w:rPr>
        <w:t>Boot</w:t>
      </w:r>
      <w:proofErr w:type="spellEnd"/>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Para el desarrollo del servicio implementado se ha tomado la decisión de utilizar Spring </w:t>
      </w:r>
      <w:proofErr w:type="spellStart"/>
      <w:r w:rsidRPr="00465D5B">
        <w:rPr>
          <w:rFonts w:ascii="Arial" w:eastAsiaTheme="majorEastAsia" w:hAnsi="Arial" w:cs="Arial"/>
          <w:sz w:val="22"/>
          <w:szCs w:val="22"/>
        </w:rPr>
        <w:t>Boot</w:t>
      </w:r>
      <w:proofErr w:type="spellEnd"/>
      <w:r w:rsidRPr="00465D5B">
        <w:rPr>
          <w:rFonts w:ascii="Arial" w:eastAsiaTheme="majorEastAsia" w:hAnsi="Arial" w:cs="Arial"/>
          <w:sz w:val="22"/>
          <w:szCs w:val="22"/>
        </w:rPr>
        <w:t xml:space="preserve"> software desarrollado por la empresa Spring y que está disponible para usarse en 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w:t>
      </w:r>
      <w:proofErr w:type="spellStart"/>
      <w:r w:rsidRPr="00465D5B">
        <w:rPr>
          <w:rFonts w:ascii="Arial" w:eastAsiaTheme="majorEastAsia" w:hAnsi="Arial" w:cs="Arial"/>
          <w:sz w:val="22"/>
          <w:szCs w:val="22"/>
        </w:rPr>
        <w:t>Kotlin</w:t>
      </w:r>
      <w:proofErr w:type="spellEnd"/>
      <w:r w:rsidR="00465D5B" w:rsidRPr="00465D5B">
        <w:rPr>
          <w:rFonts w:ascii="Arial" w:eastAsiaTheme="majorEastAsia" w:hAnsi="Arial" w:cs="Arial"/>
          <w:sz w:val="22"/>
          <w:szCs w:val="22"/>
        </w:rPr>
        <w:t xml:space="preserve"> o </w:t>
      </w:r>
      <w:proofErr w:type="spellStart"/>
      <w:r w:rsidR="00465D5B" w:rsidRPr="00465D5B">
        <w:rPr>
          <w:rFonts w:ascii="Arial" w:eastAsiaTheme="majorEastAsia" w:hAnsi="Arial" w:cs="Arial"/>
          <w:sz w:val="22"/>
          <w:szCs w:val="22"/>
        </w:rPr>
        <w:t>Groovy</w:t>
      </w:r>
      <w:proofErr w:type="spellEnd"/>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Java Spring </w:t>
      </w:r>
      <w:proofErr w:type="spellStart"/>
      <w:r w:rsidRPr="003D1DEF">
        <w:rPr>
          <w:rFonts w:ascii="Arial" w:eastAsiaTheme="majorEastAsia" w:hAnsi="Arial" w:cs="Arial"/>
          <w:sz w:val="22"/>
          <w:szCs w:val="22"/>
        </w:rPr>
        <w:t>Boot</w:t>
      </w:r>
      <w:proofErr w:type="spellEnd"/>
      <w:r w:rsidRPr="003D1DEF">
        <w:rPr>
          <w:rFonts w:ascii="Arial" w:eastAsiaTheme="majorEastAsia" w:hAnsi="Arial" w:cs="Arial"/>
          <w:sz w:val="22"/>
          <w:szCs w:val="22"/>
        </w:rPr>
        <w:t xml:space="preserve"> (Spring </w:t>
      </w:r>
      <w:proofErr w:type="spellStart"/>
      <w:r w:rsidRPr="003D1DEF">
        <w:rPr>
          <w:rFonts w:ascii="Arial" w:eastAsiaTheme="majorEastAsia" w:hAnsi="Arial" w:cs="Arial"/>
          <w:sz w:val="22"/>
          <w:szCs w:val="22"/>
        </w:rPr>
        <w:t>Boot</w:t>
      </w:r>
      <w:proofErr w:type="spellEnd"/>
      <w:r w:rsidRPr="003D1DEF">
        <w:rPr>
          <w:rFonts w:ascii="Arial" w:eastAsiaTheme="majorEastAsia" w:hAnsi="Arial" w:cs="Arial"/>
          <w:sz w:val="22"/>
          <w:szCs w:val="22"/>
        </w:rPr>
        <w: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ListParagraph"/>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xml:space="preserve">. Logo de Spring </w:t>
      </w:r>
      <w:proofErr w:type="spellStart"/>
      <w:r w:rsidR="00BC3138" w:rsidRPr="00BC3138">
        <w:rPr>
          <w:rFonts w:ascii="Arial" w:eastAsiaTheme="majorEastAsia" w:hAnsi="Arial" w:cs="Arial"/>
          <w:b/>
          <w:bCs/>
          <w:sz w:val="18"/>
          <w:szCs w:val="18"/>
        </w:rPr>
        <w:t>Boot</w:t>
      </w:r>
      <w:proofErr w:type="spellEnd"/>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29E3D041"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xml:space="preserve">, también me pareció la que más </w:t>
      </w:r>
      <w:r w:rsidR="003A0685">
        <w:rPr>
          <w:rFonts w:ascii="Arial" w:eastAsiaTheme="majorEastAsia" w:hAnsi="Arial" w:cs="Arial"/>
          <w:sz w:val="22"/>
          <w:szCs w:val="22"/>
        </w:rPr>
        <w:t>flexibilidad</w:t>
      </w:r>
      <w:r>
        <w:rPr>
          <w:rFonts w:ascii="Arial" w:eastAsiaTheme="majorEastAsia" w:hAnsi="Arial" w:cs="Arial"/>
          <w:sz w:val="22"/>
          <w:szCs w:val="22"/>
        </w:rPr>
        <w:t xml:space="preserve">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Heading3"/>
        <w:numPr>
          <w:ilvl w:val="2"/>
          <w:numId w:val="3"/>
        </w:numPr>
        <w:spacing w:after="240"/>
        <w:ind w:left="709" w:hanging="709"/>
        <w:jc w:val="both"/>
        <w:rPr>
          <w:rFonts w:ascii="Arial" w:hAnsi="Arial" w:cs="Arial"/>
          <w:b/>
          <w:bCs/>
          <w:color w:val="auto"/>
        </w:rPr>
      </w:pPr>
      <w:bookmarkStart w:id="15" w:name="_Toc138982824"/>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w:t>
      </w:r>
      <w:proofErr w:type="spellStart"/>
      <w:r w:rsidR="008B79B9">
        <w:rPr>
          <w:rFonts w:ascii="Arial" w:eastAsiaTheme="majorEastAsia" w:hAnsi="Arial" w:cs="Arial"/>
          <w:sz w:val="22"/>
          <w:szCs w:val="22"/>
        </w:rPr>
        <w:t>Boot</w:t>
      </w:r>
      <w:proofErr w:type="spellEnd"/>
      <w:r w:rsidR="008B79B9">
        <w:rPr>
          <w:rFonts w:ascii="Arial" w:eastAsiaTheme="majorEastAsia" w:hAnsi="Arial" w:cs="Arial"/>
          <w:sz w:val="22"/>
          <w:szCs w:val="22"/>
        </w:rPr>
        <w:t xml:space="preserve"> y Maven, se ha decidido utilizar como entorno de desarrollo </w:t>
      </w:r>
      <w:r w:rsidR="008B79B9" w:rsidRPr="008B79B9">
        <w:rPr>
          <w:rFonts w:ascii="Arial" w:eastAsiaTheme="majorEastAsia" w:hAnsi="Arial" w:cs="Arial"/>
          <w:sz w:val="22"/>
          <w:szCs w:val="22"/>
        </w:rPr>
        <w:t xml:space="preserve">Eclipse IDE </w:t>
      </w:r>
      <w:proofErr w:type="spellStart"/>
      <w:r w:rsidR="008B79B9" w:rsidRPr="008B79B9">
        <w:rPr>
          <w:rFonts w:ascii="Arial" w:eastAsiaTheme="majorEastAsia" w:hAnsi="Arial" w:cs="Arial"/>
          <w:sz w:val="22"/>
          <w:szCs w:val="22"/>
        </w:rPr>
        <w:t>for</w:t>
      </w:r>
      <w:proofErr w:type="spellEnd"/>
      <w:r w:rsidR="008B79B9" w:rsidRPr="008B79B9">
        <w:rPr>
          <w:rFonts w:ascii="Arial" w:eastAsiaTheme="majorEastAsia" w:hAnsi="Arial" w:cs="Arial"/>
          <w:sz w:val="22"/>
          <w:szCs w:val="22"/>
        </w:rPr>
        <w:t xml:space="preserve"> Enterprise Java and Web </w:t>
      </w:r>
      <w:proofErr w:type="spellStart"/>
      <w:r w:rsidR="008B79B9" w:rsidRPr="008B79B9">
        <w:rPr>
          <w:rFonts w:ascii="Arial" w:eastAsiaTheme="majorEastAsia" w:hAnsi="Arial" w:cs="Arial"/>
          <w:sz w:val="22"/>
          <w:szCs w:val="22"/>
        </w:rPr>
        <w:t>Developers</w:t>
      </w:r>
      <w:proofErr w:type="spellEnd"/>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Heading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8982825"/>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Heading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8982826"/>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 xml:space="preserve">Android Studio admite desarrollo en dos lenguajes, Java y </w:t>
      </w:r>
      <w:proofErr w:type="spellStart"/>
      <w:r w:rsidR="005A6417">
        <w:rPr>
          <w:rFonts w:ascii="Arial" w:eastAsiaTheme="majorEastAsia" w:hAnsi="Arial" w:cs="Arial"/>
          <w:sz w:val="22"/>
          <w:szCs w:val="22"/>
        </w:rPr>
        <w:t>Kotlin</w:t>
      </w:r>
      <w:proofErr w:type="spellEnd"/>
      <w:r w:rsidR="005A6417">
        <w:rPr>
          <w:rFonts w:ascii="Arial" w:eastAsiaTheme="majorEastAsia" w:hAnsi="Arial" w:cs="Arial"/>
          <w:sz w:val="22"/>
          <w:szCs w:val="22"/>
        </w:rPr>
        <w:t xml:space="preserve">, en este caso se va a desarrollar la aplicación en Java, puesto que ya he desarrollado más aplicaciones Android en el mismo lenguaje y el dominio que tengo de este lenguaje es considerable a diferencia del dominio que tengo de </w:t>
      </w:r>
      <w:proofErr w:type="spellStart"/>
      <w:r w:rsidR="005A6417">
        <w:rPr>
          <w:rFonts w:ascii="Arial" w:eastAsiaTheme="majorEastAsia" w:hAnsi="Arial" w:cs="Arial"/>
          <w:sz w:val="22"/>
          <w:szCs w:val="22"/>
        </w:rPr>
        <w:t>Kotlin</w:t>
      </w:r>
      <w:proofErr w:type="spellEnd"/>
      <w:r w:rsidR="005A6417">
        <w:rPr>
          <w:rFonts w:ascii="Arial" w:eastAsiaTheme="majorEastAsia" w:hAnsi="Arial" w:cs="Arial"/>
          <w:sz w:val="22"/>
          <w:szCs w:val="22"/>
        </w:rPr>
        <w:t>.</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roofErr w:type="gramStart"/>
      <w:r>
        <w:rPr>
          <w:rFonts w:ascii="Arial" w:eastAsiaTheme="majorEastAsia" w:hAnsi="Arial" w:cs="Arial"/>
          <w:sz w:val="22"/>
          <w:szCs w:val="22"/>
        </w:rPr>
        <w:t>Además</w:t>
      </w:r>
      <w:proofErr w:type="gramEnd"/>
      <w:r>
        <w:rPr>
          <w:rFonts w:ascii="Arial" w:eastAsiaTheme="majorEastAsia" w:hAnsi="Arial" w:cs="Arial"/>
          <w:sz w:val="22"/>
          <w:szCs w:val="22"/>
        </w:rPr>
        <w:t xml:space="preserve"> Android Studio ofrece todo tipo de facilidades a la hora de desarrollar aplicaciones Android, dispone de compilación flexible basada en </w:t>
      </w:r>
      <w:proofErr w:type="spellStart"/>
      <w:r>
        <w:rPr>
          <w:rFonts w:ascii="Arial" w:eastAsiaTheme="majorEastAsia" w:hAnsi="Arial" w:cs="Arial"/>
          <w:sz w:val="22"/>
          <w:szCs w:val="22"/>
        </w:rPr>
        <w:t>Gradle</w:t>
      </w:r>
      <w:proofErr w:type="spellEnd"/>
      <w:r>
        <w:rPr>
          <w:rFonts w:ascii="Arial" w:eastAsiaTheme="majorEastAsia" w:hAnsi="Arial" w:cs="Arial"/>
          <w:sz w:val="22"/>
          <w:szCs w:val="22"/>
        </w:rPr>
        <w:t>,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Heading1"/>
        <w:numPr>
          <w:ilvl w:val="0"/>
          <w:numId w:val="3"/>
        </w:numPr>
        <w:tabs>
          <w:tab w:val="left" w:pos="4035"/>
        </w:tabs>
        <w:spacing w:before="0" w:after="240"/>
        <w:ind w:left="426" w:hanging="426"/>
        <w:jc w:val="both"/>
        <w:rPr>
          <w:rFonts w:ascii="Arial" w:hAnsi="Arial" w:cs="Arial"/>
          <w:b/>
          <w:bCs/>
          <w:color w:val="auto"/>
        </w:rPr>
      </w:pPr>
      <w:bookmarkStart w:id="18" w:name="_Toc138982827"/>
      <w:r w:rsidRPr="00866847">
        <w:rPr>
          <w:rFonts w:ascii="Arial" w:hAnsi="Arial" w:cs="Arial"/>
          <w:b/>
          <w:bCs/>
          <w:color w:val="auto"/>
        </w:rPr>
        <w:lastRenderedPageBreak/>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Heading2"/>
        <w:numPr>
          <w:ilvl w:val="1"/>
          <w:numId w:val="3"/>
        </w:numPr>
        <w:spacing w:after="240" w:line="276" w:lineRule="auto"/>
        <w:ind w:left="0" w:firstLine="0"/>
        <w:jc w:val="both"/>
        <w:rPr>
          <w:rFonts w:ascii="Arial" w:hAnsi="Arial" w:cs="Arial"/>
          <w:b/>
          <w:bCs/>
          <w:color w:val="auto"/>
          <w:sz w:val="28"/>
          <w:szCs w:val="28"/>
        </w:rPr>
      </w:pPr>
      <w:bookmarkStart w:id="19" w:name="_Toc138982828"/>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Heading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8982829"/>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57C95749" w14:textId="77777777" w:rsidR="0094197F" w:rsidRDefault="0094197F"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xml:space="preserve">, la seguridad se puntuará de 0 a 100 y la sostenibilidad de A </w:t>
      </w:r>
      <w:proofErr w:type="spellStart"/>
      <w:r w:rsidR="00B7620D">
        <w:rPr>
          <w:rFonts w:ascii="Arial" w:eastAsiaTheme="majorEastAsia" w:hAnsi="Arial" w:cs="Arial"/>
          <w:sz w:val="22"/>
          <w:szCs w:val="22"/>
        </w:rPr>
        <w:t>a</w:t>
      </w:r>
      <w:proofErr w:type="spellEnd"/>
      <w:r w:rsidR="00B7620D">
        <w:rPr>
          <w:rFonts w:ascii="Arial" w:eastAsiaTheme="majorEastAsia" w:hAnsi="Arial" w:cs="Arial"/>
          <w:sz w:val="22"/>
          <w:szCs w:val="22"/>
        </w:rPr>
        <w:t xml:space="preserve">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Heading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8982830"/>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w:t>
      </w:r>
      <w:proofErr w:type="gramStart"/>
      <w:r>
        <w:rPr>
          <w:rFonts w:ascii="Arial" w:eastAsiaTheme="majorEastAsia" w:hAnsi="Arial" w:cs="Arial"/>
          <w:sz w:val="22"/>
          <w:szCs w:val="22"/>
        </w:rPr>
        <w:t>continuación</w:t>
      </w:r>
      <w:proofErr w:type="gramEnd"/>
      <w:r>
        <w:rPr>
          <w:rFonts w:ascii="Arial" w:eastAsiaTheme="majorEastAsia" w:hAnsi="Arial" w:cs="Arial"/>
          <w:sz w:val="22"/>
          <w:szCs w:val="22"/>
        </w:rPr>
        <w:t xml:space="preserve">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eGrid"/>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Heading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8982831"/>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 xml:space="preserve">A </w:t>
      </w:r>
      <w:proofErr w:type="gramStart"/>
      <w:r w:rsidRPr="00E4490F">
        <w:rPr>
          <w:rFonts w:ascii="Arial" w:eastAsiaTheme="majorEastAsia" w:hAnsi="Arial" w:cs="Arial"/>
          <w:sz w:val="22"/>
          <w:szCs w:val="22"/>
        </w:rPr>
        <w:t>continuación</w:t>
      </w:r>
      <w:proofErr w:type="gramEnd"/>
      <w:r w:rsidRPr="00E4490F">
        <w:rPr>
          <w:rFonts w:ascii="Arial" w:eastAsiaTheme="majorEastAsia" w:hAnsi="Arial" w:cs="Arial"/>
          <w:sz w:val="22"/>
          <w:szCs w:val="22"/>
        </w:rPr>
        <w:t xml:space="preserve">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E4490F" w:rsidRDefault="00E4490F" w:rsidP="00E4490F">
      <w:pPr>
        <w:jc w:val="both"/>
        <w:rPr>
          <w:rFonts w:ascii="Arial" w:eastAsiaTheme="majorEastAsia" w:hAnsi="Arial" w:cs="Arial"/>
          <w:sz w:val="22"/>
          <w:szCs w:val="22"/>
        </w:rPr>
      </w:pPr>
    </w:p>
    <w:tbl>
      <w:tblPr>
        <w:tblStyle w:val="TableGrid"/>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proofErr w:type="spellStart"/>
            <w:r>
              <w:rPr>
                <w:rFonts w:ascii="Arial" w:eastAsiaTheme="majorEastAsia" w:hAnsi="Arial" w:cs="Arial"/>
                <w:sz w:val="22"/>
                <w:szCs w:val="22"/>
              </w:rPr>
              <w:t>se</w:t>
            </w:r>
            <w:proofErr w:type="spellEnd"/>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Heading2"/>
        <w:numPr>
          <w:ilvl w:val="1"/>
          <w:numId w:val="3"/>
        </w:numPr>
        <w:spacing w:after="240"/>
        <w:ind w:left="0" w:firstLine="0"/>
        <w:jc w:val="both"/>
        <w:rPr>
          <w:rFonts w:ascii="Arial" w:hAnsi="Arial" w:cs="Arial"/>
          <w:b/>
          <w:bCs/>
          <w:color w:val="auto"/>
          <w:sz w:val="28"/>
          <w:szCs w:val="28"/>
        </w:rPr>
      </w:pPr>
      <w:bookmarkStart w:id="23" w:name="_Toc138982832"/>
      <w:r w:rsidRPr="007B1F0C">
        <w:rPr>
          <w:rFonts w:ascii="Arial" w:hAnsi="Arial" w:cs="Arial"/>
          <w:b/>
          <w:bCs/>
          <w:color w:val="auto"/>
          <w:sz w:val="28"/>
          <w:szCs w:val="28"/>
        </w:rPr>
        <w:t>Diseño del servicio</w:t>
      </w:r>
      <w:bookmarkEnd w:id="23"/>
    </w:p>
    <w:p w14:paraId="715A920C" w14:textId="70E57E43"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 xml:space="preserve">del servicio REST con los recursos, </w:t>
      </w:r>
      <w:proofErr w:type="spellStart"/>
      <w:r w:rsidR="00561A23">
        <w:rPr>
          <w:rFonts w:ascii="Arial" w:eastAsiaTheme="majorEastAsia" w:hAnsi="Arial" w:cs="Arial"/>
          <w:sz w:val="22"/>
          <w:szCs w:val="22"/>
        </w:rPr>
        <w:t>URIs</w:t>
      </w:r>
      <w:proofErr w:type="spellEnd"/>
      <w:r w:rsidR="00561A23">
        <w:rPr>
          <w:rFonts w:ascii="Arial" w:eastAsiaTheme="majorEastAsia" w:hAnsi="Arial" w:cs="Arial"/>
          <w:sz w:val="22"/>
          <w:szCs w:val="22"/>
        </w:rPr>
        <w:t>,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Heading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8982833"/>
      <w:r w:rsidRPr="00561A23">
        <w:rPr>
          <w:rFonts w:ascii="Arial" w:hAnsi="Arial" w:cs="Arial"/>
          <w:b/>
          <w:bCs/>
          <w:color w:val="auto"/>
        </w:rPr>
        <w:lastRenderedPageBreak/>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servicio se ha diseñado usando la arquitectura típica de los servicios de Spring </w:t>
      </w:r>
      <w:proofErr w:type="spellStart"/>
      <w:r>
        <w:rPr>
          <w:rFonts w:ascii="Arial" w:eastAsiaTheme="majorEastAsia" w:hAnsi="Arial" w:cs="Arial"/>
          <w:sz w:val="22"/>
          <w:szCs w:val="22"/>
        </w:rPr>
        <w:t>Boot</w:t>
      </w:r>
      <w:proofErr w:type="spellEnd"/>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 xml:space="preserve">Arquitectura típica de las aplicaciones Spring </w:t>
      </w:r>
      <w:proofErr w:type="spellStart"/>
      <w:r w:rsidR="00E53EBF">
        <w:rPr>
          <w:rFonts w:ascii="Arial" w:eastAsiaTheme="majorEastAsia" w:hAnsi="Arial" w:cs="Arial"/>
          <w:b/>
          <w:bCs/>
          <w:sz w:val="18"/>
          <w:szCs w:val="18"/>
        </w:rPr>
        <w:t>Boot</w:t>
      </w:r>
      <w:proofErr w:type="spellEnd"/>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w:t>
      </w:r>
      <w:proofErr w:type="gramStart"/>
      <w:r>
        <w:rPr>
          <w:rFonts w:ascii="Arial" w:eastAsiaTheme="majorEastAsia" w:hAnsi="Arial" w:cs="Arial"/>
          <w:sz w:val="22"/>
          <w:szCs w:val="22"/>
        </w:rPr>
        <w:t>continuación</w:t>
      </w:r>
      <w:proofErr w:type="gramEnd"/>
      <w:r>
        <w:rPr>
          <w:rFonts w:ascii="Arial" w:eastAsiaTheme="majorEastAsia" w:hAnsi="Arial" w:cs="Arial"/>
          <w:sz w:val="22"/>
          <w:szCs w:val="22"/>
        </w:rPr>
        <w:t xml:space="preserve">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ListParagraph"/>
        <w:numPr>
          <w:ilvl w:val="0"/>
          <w:numId w:val="5"/>
        </w:numPr>
        <w:spacing w:line="276" w:lineRule="auto"/>
        <w:jc w:val="both"/>
        <w:rPr>
          <w:rFonts w:ascii="Arial" w:eastAsiaTheme="majorEastAsia" w:hAnsi="Arial" w:cs="Arial"/>
          <w:sz w:val="22"/>
          <w:szCs w:val="22"/>
        </w:rPr>
      </w:pPr>
      <w:proofErr w:type="spellStart"/>
      <w:r w:rsidRPr="0031567B">
        <w:rPr>
          <w:rFonts w:ascii="Arial" w:eastAsiaTheme="majorEastAsia" w:hAnsi="Arial" w:cs="Arial"/>
          <w:b/>
          <w:bCs/>
          <w:sz w:val="22"/>
          <w:szCs w:val="22"/>
        </w:rPr>
        <w:t>Controller</w:t>
      </w:r>
      <w:proofErr w:type="spellEnd"/>
      <w:r w:rsidRPr="0031567B">
        <w:rPr>
          <w:rFonts w:ascii="Arial" w:eastAsiaTheme="majorEastAsia" w:hAnsi="Arial" w:cs="Arial"/>
          <w:b/>
          <w:bCs/>
          <w:sz w:val="22"/>
          <w:szCs w:val="22"/>
        </w:rPr>
        <w:t xml:space="preserve"> </w:t>
      </w:r>
      <w:proofErr w:type="spellStart"/>
      <w:r w:rsidRPr="0031567B">
        <w:rPr>
          <w:rFonts w:ascii="Arial" w:eastAsiaTheme="majorEastAsia" w:hAnsi="Arial" w:cs="Arial"/>
          <w:b/>
          <w:bCs/>
          <w:sz w:val="22"/>
          <w:szCs w:val="22"/>
        </w:rPr>
        <w:t>Layer</w:t>
      </w:r>
      <w:proofErr w:type="spellEnd"/>
      <w:r w:rsidRPr="0031567B">
        <w:rPr>
          <w:rFonts w:ascii="Arial" w:eastAsiaTheme="majorEastAsia" w:hAnsi="Arial" w:cs="Arial"/>
          <w:b/>
          <w:bCs/>
          <w:sz w:val="22"/>
          <w:szCs w:val="22"/>
        </w:rPr>
        <w:t>:</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ListParagraph"/>
        <w:numPr>
          <w:ilvl w:val="0"/>
          <w:numId w:val="5"/>
        </w:numPr>
        <w:spacing w:line="276" w:lineRule="auto"/>
        <w:jc w:val="both"/>
        <w:rPr>
          <w:rFonts w:ascii="Arial" w:eastAsiaTheme="majorEastAsia" w:hAnsi="Arial" w:cs="Arial"/>
          <w:sz w:val="22"/>
          <w:szCs w:val="22"/>
        </w:rPr>
      </w:pPr>
      <w:proofErr w:type="spellStart"/>
      <w:r w:rsidRPr="00A91F30">
        <w:rPr>
          <w:rFonts w:ascii="Arial" w:eastAsiaTheme="majorEastAsia" w:hAnsi="Arial" w:cs="Arial"/>
          <w:b/>
          <w:bCs/>
          <w:sz w:val="22"/>
          <w:szCs w:val="22"/>
        </w:rPr>
        <w:t>Service</w:t>
      </w:r>
      <w:proofErr w:type="spellEnd"/>
      <w:r w:rsidRPr="00A91F30">
        <w:rPr>
          <w:rFonts w:ascii="Arial" w:eastAsiaTheme="majorEastAsia" w:hAnsi="Arial" w:cs="Arial"/>
          <w:b/>
          <w:bCs/>
          <w:sz w:val="22"/>
          <w:szCs w:val="22"/>
        </w:rPr>
        <w:t xml:space="preserve"> </w:t>
      </w:r>
      <w:proofErr w:type="spellStart"/>
      <w:r w:rsidRPr="00A91F30">
        <w:rPr>
          <w:rFonts w:ascii="Arial" w:eastAsiaTheme="majorEastAsia" w:hAnsi="Arial" w:cs="Arial"/>
          <w:b/>
          <w:bCs/>
          <w:sz w:val="22"/>
          <w:szCs w:val="22"/>
        </w:rPr>
        <w:t>Layer</w:t>
      </w:r>
      <w:proofErr w:type="spellEnd"/>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w:t>
      </w:r>
      <w:proofErr w:type="spellStart"/>
      <w:r w:rsidR="00A91F30">
        <w:rPr>
          <w:rFonts w:ascii="Arial" w:eastAsiaTheme="majorEastAsia" w:hAnsi="Arial" w:cs="Arial"/>
          <w:sz w:val="22"/>
          <w:szCs w:val="22"/>
        </w:rPr>
        <w:t>etc</w:t>
      </w:r>
      <w:proofErr w:type="spellEnd"/>
      <w:r w:rsidR="00A91F30">
        <w:rPr>
          <w:rFonts w:ascii="Arial" w:eastAsiaTheme="majorEastAsia" w:hAnsi="Arial" w:cs="Arial"/>
          <w:sz w:val="22"/>
          <w:szCs w:val="22"/>
        </w:rPr>
        <w:t>, al no interactuar la capa de control directamente con el repositorio.</w:t>
      </w:r>
    </w:p>
    <w:p w14:paraId="72CBFA44" w14:textId="5D28A8BC" w:rsidR="00A91F30" w:rsidRPr="0031567B" w:rsidRDefault="00A91F30" w:rsidP="0031567B">
      <w:pPr>
        <w:pStyle w:val="ListParagraph"/>
        <w:numPr>
          <w:ilvl w:val="0"/>
          <w:numId w:val="5"/>
        </w:numPr>
        <w:spacing w:line="276" w:lineRule="auto"/>
        <w:jc w:val="both"/>
        <w:rPr>
          <w:rFonts w:ascii="Arial" w:eastAsiaTheme="majorEastAsia" w:hAnsi="Arial" w:cs="Arial"/>
          <w:sz w:val="22"/>
          <w:szCs w:val="22"/>
        </w:rPr>
      </w:pPr>
      <w:proofErr w:type="spellStart"/>
      <w:r>
        <w:rPr>
          <w:rFonts w:ascii="Arial" w:eastAsiaTheme="majorEastAsia" w:hAnsi="Arial" w:cs="Arial"/>
          <w:b/>
          <w:bCs/>
          <w:sz w:val="22"/>
          <w:szCs w:val="22"/>
        </w:rPr>
        <w:t>Repository</w:t>
      </w:r>
      <w:proofErr w:type="spellEnd"/>
      <w:r>
        <w:rPr>
          <w:rFonts w:ascii="Arial" w:eastAsiaTheme="majorEastAsia" w:hAnsi="Arial" w:cs="Arial"/>
          <w:b/>
          <w:bCs/>
          <w:sz w:val="22"/>
          <w:szCs w:val="22"/>
        </w:rPr>
        <w:t xml:space="preserve"> </w:t>
      </w:r>
      <w:proofErr w:type="spellStart"/>
      <w:r>
        <w:rPr>
          <w:rFonts w:ascii="Arial" w:eastAsiaTheme="majorEastAsia" w:hAnsi="Arial" w:cs="Arial"/>
          <w:b/>
          <w:bCs/>
          <w:sz w:val="22"/>
          <w:szCs w:val="22"/>
        </w:rPr>
        <w:t>Layer</w:t>
      </w:r>
      <w:proofErr w:type="spellEnd"/>
      <w:r>
        <w:rPr>
          <w:rFonts w:ascii="Arial" w:eastAsiaTheme="majorEastAsia" w:hAnsi="Arial" w:cs="Arial"/>
          <w:b/>
          <w:bCs/>
          <w:sz w:val="22"/>
          <w:szCs w:val="22"/>
        </w:rPr>
        <w:t>:</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8982834"/>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xml:space="preserve">, se han definido los recursos, </w:t>
      </w:r>
      <w:proofErr w:type="spellStart"/>
      <w:r w:rsidR="00F24CC4">
        <w:rPr>
          <w:rFonts w:ascii="Arial" w:eastAsiaTheme="majorEastAsia" w:hAnsi="Arial" w:cs="Arial"/>
          <w:sz w:val="22"/>
          <w:szCs w:val="22"/>
        </w:rPr>
        <w:t>URIs</w:t>
      </w:r>
      <w:proofErr w:type="spellEnd"/>
      <w:r w:rsidR="00F24CC4">
        <w:rPr>
          <w:rFonts w:ascii="Arial" w:eastAsiaTheme="majorEastAsia" w:hAnsi="Arial" w:cs="Arial"/>
          <w:sz w:val="22"/>
          <w:szCs w:val="22"/>
        </w:rPr>
        <w:t>,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w:t>
            </w:r>
            <w:proofErr w:type="spellStart"/>
            <w:r w:rsidRPr="00B56657">
              <w:rPr>
                <w:rFonts w:ascii="Arial" w:eastAsiaTheme="minorHAnsi" w:hAnsi="Arial" w:cs="Arial"/>
                <w:sz w:val="22"/>
                <w:szCs w:val="22"/>
              </w:rPr>
              <w:t>REST_TFGMarioIngelmoDiana</w:t>
            </w:r>
            <w:proofErr w:type="spellEnd"/>
            <w:r w:rsidRPr="00B56657">
              <w:rPr>
                <w:rFonts w:ascii="Arial" w:eastAsiaTheme="minorHAnsi" w:hAnsi="Arial" w:cs="Arial"/>
                <w:sz w:val="22"/>
                <w:szCs w:val="22"/>
              </w:rPr>
              <w:t>/token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w:t>
            </w:r>
            <w:proofErr w:type="spellStart"/>
            <w:r w:rsidRPr="00B56657">
              <w:rPr>
                <w:rFonts w:ascii="Arial" w:eastAsiaTheme="minorHAnsi" w:hAnsi="Arial" w:cs="Arial"/>
                <w:sz w:val="22"/>
                <w:szCs w:val="22"/>
              </w:rPr>
              <w:t>REST_TFGMarioIngelmoDiana</w:t>
            </w:r>
            <w:proofErr w:type="spellEnd"/>
            <w:r w:rsidRPr="00B56657">
              <w:rPr>
                <w:rFonts w:ascii="Arial" w:eastAsiaTheme="minorHAnsi" w:hAnsi="Arial" w:cs="Arial"/>
                <w:sz w:val="22"/>
                <w:szCs w:val="22"/>
              </w:rPr>
              <w:t>/dispositivos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w:t>
            </w:r>
            <w:proofErr w:type="spellStart"/>
            <w:r w:rsidRPr="00B56657">
              <w:rPr>
                <w:rFonts w:ascii="Arial" w:eastAsiaTheme="minorHAnsi" w:hAnsi="Arial" w:cs="Arial"/>
                <w:sz w:val="22"/>
                <w:szCs w:val="22"/>
              </w:rPr>
              <w:t>REST_TFGMarioIngelmoDiana</w:t>
            </w:r>
            <w:proofErr w:type="spellEnd"/>
            <w:r w:rsidRPr="00B56657">
              <w:rPr>
                <w:rFonts w:ascii="Arial" w:eastAsiaTheme="minorHAnsi" w:hAnsi="Arial" w:cs="Arial"/>
                <w:sz w:val="22"/>
                <w:szCs w:val="22"/>
              </w:rPr>
              <w:t>/dispositivos/{id}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w:t>
            </w:r>
            <w:proofErr w:type="spellStart"/>
            <w:r w:rsidRPr="00B56657">
              <w:rPr>
                <w:rFonts w:ascii="Arial" w:eastAsiaTheme="minorHAnsi" w:hAnsi="Arial" w:cs="Arial"/>
                <w:sz w:val="22"/>
                <w:szCs w:val="22"/>
              </w:rPr>
              <w:t>REST_TFGMarioIngelmoDiana</w:t>
            </w:r>
            <w:proofErr w:type="spellEnd"/>
            <w:r w:rsidRPr="00B56657">
              <w:rPr>
                <w:rFonts w:ascii="Arial" w:eastAsiaTheme="minorHAnsi" w:hAnsi="Arial" w:cs="Arial"/>
                <w:sz w:val="22"/>
                <w:szCs w:val="22"/>
              </w:rPr>
              <w:t>/</w:t>
            </w:r>
            <w:proofErr w:type="spellStart"/>
            <w:r w:rsidRPr="00B56657">
              <w:rPr>
                <w:rFonts w:ascii="Arial" w:eastAsiaTheme="minorHAnsi" w:hAnsi="Arial" w:cs="Arial"/>
                <w:sz w:val="22"/>
                <w:szCs w:val="22"/>
              </w:rPr>
              <w:t>caracteristicas</w:t>
            </w:r>
            <w:proofErr w:type="spellEnd"/>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w:t>
            </w:r>
            <w:proofErr w:type="spellStart"/>
            <w:r w:rsidRPr="00B56657">
              <w:rPr>
                <w:rFonts w:ascii="Arial" w:eastAsiaTheme="minorHAnsi" w:hAnsi="Arial" w:cs="Arial"/>
                <w:sz w:val="22"/>
                <w:szCs w:val="22"/>
              </w:rPr>
              <w:t>REST_TFGMarioIngelmoDiana</w:t>
            </w:r>
            <w:proofErr w:type="spellEnd"/>
            <w:r w:rsidRPr="00B56657">
              <w:rPr>
                <w:rFonts w:ascii="Arial" w:eastAsiaTheme="minorHAnsi" w:hAnsi="Arial" w:cs="Arial"/>
                <w:sz w:val="22"/>
                <w:szCs w:val="22"/>
              </w:rPr>
              <w:t xml:space="preserve">/ </w:t>
            </w:r>
            <w:proofErr w:type="spellStart"/>
            <w:r w:rsidRPr="00B56657">
              <w:rPr>
                <w:rFonts w:ascii="Arial" w:eastAsiaTheme="minorHAnsi" w:hAnsi="Arial" w:cs="Arial"/>
                <w:sz w:val="22"/>
                <w:szCs w:val="22"/>
              </w:rPr>
              <w:t>caracteristicas</w:t>
            </w:r>
            <w:proofErr w:type="spellEnd"/>
            <w:r w:rsidRPr="00B56657">
              <w:rPr>
                <w:rFonts w:ascii="Arial" w:eastAsiaTheme="minorHAnsi" w:hAnsi="Arial" w:cs="Arial"/>
                <w:sz w:val="22"/>
                <w:szCs w:val="22"/>
              </w:rPr>
              <w:t>/{id}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Heading2"/>
        <w:numPr>
          <w:ilvl w:val="1"/>
          <w:numId w:val="3"/>
        </w:numPr>
        <w:spacing w:after="240"/>
        <w:ind w:left="0" w:firstLine="0"/>
        <w:jc w:val="both"/>
        <w:rPr>
          <w:rFonts w:ascii="Arial" w:hAnsi="Arial" w:cs="Arial"/>
          <w:b/>
          <w:bCs/>
          <w:color w:val="auto"/>
          <w:sz w:val="28"/>
          <w:szCs w:val="28"/>
        </w:rPr>
      </w:pPr>
      <w:bookmarkStart w:id="26" w:name="_Toc138982835"/>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Tomando como referencia el diseño tanto arquitectónico como REST del servicio, el siguiente paso es implementarlo, para ello, se ha creado un proyecto con Spring </w:t>
      </w:r>
      <w:proofErr w:type="spellStart"/>
      <w:r>
        <w:rPr>
          <w:rFonts w:ascii="Arial" w:eastAsiaTheme="majorEastAsia" w:hAnsi="Arial" w:cs="Arial"/>
          <w:sz w:val="22"/>
          <w:szCs w:val="22"/>
        </w:rPr>
        <w:t>Boot</w:t>
      </w:r>
      <w:proofErr w:type="spellEnd"/>
      <w:r>
        <w:rPr>
          <w:rFonts w:ascii="Arial" w:eastAsiaTheme="majorEastAsia" w:hAnsi="Arial" w:cs="Arial"/>
          <w:sz w:val="22"/>
          <w:szCs w:val="22"/>
        </w:rPr>
        <w:t xml:space="preserve"> </w:t>
      </w:r>
      <w:proofErr w:type="spellStart"/>
      <w:r>
        <w:rPr>
          <w:rFonts w:ascii="Arial" w:eastAsiaTheme="majorEastAsia" w:hAnsi="Arial" w:cs="Arial"/>
          <w:sz w:val="22"/>
          <w:szCs w:val="22"/>
        </w:rPr>
        <w:t>I</w:t>
      </w:r>
      <w:r w:rsidRPr="00283A75">
        <w:rPr>
          <w:rFonts w:ascii="Arial" w:eastAsiaTheme="majorEastAsia" w:hAnsi="Arial" w:cs="Arial"/>
          <w:sz w:val="22"/>
          <w:szCs w:val="22"/>
        </w:rPr>
        <w:t>nitializr</w:t>
      </w:r>
      <w:proofErr w:type="spellEnd"/>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ListParagraph"/>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ListParagraph"/>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 xml:space="preserve">proporciona herramientas para desarrollar aplicaciones web en Spring </w:t>
      </w:r>
      <w:proofErr w:type="spellStart"/>
      <w:r w:rsidR="008F1093">
        <w:rPr>
          <w:rFonts w:ascii="Arial" w:eastAsiaTheme="majorEastAsia" w:hAnsi="Arial" w:cs="Arial"/>
          <w:sz w:val="22"/>
          <w:szCs w:val="22"/>
        </w:rPr>
        <w:t>Boot</w:t>
      </w:r>
      <w:proofErr w:type="spellEnd"/>
      <w:r w:rsidR="008F1093">
        <w:rPr>
          <w:rFonts w:ascii="Arial" w:eastAsiaTheme="majorEastAsia" w:hAnsi="Arial" w:cs="Arial"/>
          <w:sz w:val="22"/>
          <w:szCs w:val="22"/>
        </w:rPr>
        <w:t>.</w:t>
      </w:r>
      <w:r>
        <w:rPr>
          <w:rFonts w:ascii="Arial" w:eastAsiaTheme="majorEastAsia" w:hAnsi="Arial" w:cs="Arial"/>
          <w:sz w:val="22"/>
          <w:szCs w:val="22"/>
        </w:rPr>
        <w:t xml:space="preserve"> </w:t>
      </w:r>
    </w:p>
    <w:p w14:paraId="5AC813E5" w14:textId="0DC13B91" w:rsidR="00283A75" w:rsidRDefault="00283A75" w:rsidP="008F1093">
      <w:pPr>
        <w:pStyle w:val="ListParagraph"/>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más adelante.</w:t>
      </w:r>
    </w:p>
    <w:p w14:paraId="4E5F1043" w14:textId="5194289D" w:rsidR="00283A75" w:rsidRPr="00283A75" w:rsidRDefault="00283A75" w:rsidP="008F1093">
      <w:pPr>
        <w:pStyle w:val="ListParagraph"/>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8982836"/>
      <w:r w:rsidRPr="008F1093">
        <w:rPr>
          <w:rFonts w:ascii="Arial" w:hAnsi="Arial" w:cs="Arial"/>
          <w:b/>
          <w:bCs/>
          <w:color w:val="auto"/>
        </w:rPr>
        <w:t xml:space="preserve">Implementación de la </w:t>
      </w:r>
      <w:proofErr w:type="spellStart"/>
      <w:r w:rsidRPr="008F1093">
        <w:rPr>
          <w:rFonts w:ascii="Arial" w:hAnsi="Arial" w:cs="Arial"/>
          <w:b/>
          <w:bCs/>
          <w:color w:val="auto"/>
        </w:rPr>
        <w:t>repository</w:t>
      </w:r>
      <w:proofErr w:type="spellEnd"/>
      <w:r w:rsidRPr="008F1093">
        <w:rPr>
          <w:rFonts w:ascii="Arial" w:hAnsi="Arial" w:cs="Arial"/>
          <w:b/>
          <w:bCs/>
          <w:color w:val="auto"/>
        </w:rPr>
        <w:t xml:space="preserve"> </w:t>
      </w:r>
      <w:proofErr w:type="spellStart"/>
      <w:r w:rsidRPr="008F1093">
        <w:rPr>
          <w:rFonts w:ascii="Arial" w:hAnsi="Arial" w:cs="Arial"/>
          <w:b/>
          <w:bCs/>
          <w:color w:val="auto"/>
        </w:rPr>
        <w:t>layer</w:t>
      </w:r>
      <w:bookmarkEnd w:id="27"/>
      <w:proofErr w:type="spellEnd"/>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Cabe destacar que esta capa realiza la conexión con la base de datos, es la encargada de comunicarse con esta y realizar los cambios pertinentes u obtener los datos. Para esto se modifica el archivo </w:t>
      </w:r>
      <w:proofErr w:type="spellStart"/>
      <w:proofErr w:type="gramStart"/>
      <w:r>
        <w:rPr>
          <w:rFonts w:ascii="Arial" w:eastAsiaTheme="majorEastAsia" w:hAnsi="Arial" w:cs="Arial"/>
          <w:sz w:val="22"/>
          <w:szCs w:val="22"/>
        </w:rPr>
        <w:t>application.properties</w:t>
      </w:r>
      <w:proofErr w:type="spellEnd"/>
      <w:proofErr w:type="gramEnd"/>
      <w:r>
        <w:rPr>
          <w:rFonts w:ascii="Arial" w:eastAsiaTheme="majorEastAsia" w:hAnsi="Arial" w:cs="Arial"/>
          <w:sz w:val="22"/>
          <w:szCs w:val="22"/>
        </w:rPr>
        <w:t xml:space="preserve"> de manera que escribiendo unas pocas líneas con la </w:t>
      </w:r>
      <w:proofErr w:type="spellStart"/>
      <w:r>
        <w:rPr>
          <w:rFonts w:ascii="Arial" w:eastAsiaTheme="majorEastAsia" w:hAnsi="Arial" w:cs="Arial"/>
          <w:sz w:val="22"/>
          <w:szCs w:val="22"/>
        </w:rPr>
        <w:t>url</w:t>
      </w:r>
      <w:proofErr w:type="spellEnd"/>
      <w:r>
        <w:rPr>
          <w:rFonts w:ascii="Arial" w:eastAsiaTheme="majorEastAsia" w:hAnsi="Arial" w:cs="Arial"/>
          <w:sz w:val="22"/>
          <w:szCs w:val="22"/>
        </w:rPr>
        <w:t xml:space="preserve">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Heading4"/>
        <w:numPr>
          <w:ilvl w:val="3"/>
          <w:numId w:val="3"/>
        </w:numPr>
        <w:spacing w:after="240"/>
        <w:ind w:left="851" w:hanging="851"/>
        <w:rPr>
          <w:rFonts w:ascii="Arial" w:hAnsi="Arial" w:cs="Arial"/>
          <w:b/>
          <w:bCs/>
          <w:i w:val="0"/>
          <w:iCs w:val="0"/>
          <w:color w:val="auto"/>
          <w:sz w:val="22"/>
          <w:szCs w:val="22"/>
        </w:rPr>
      </w:pPr>
      <w:bookmarkStart w:id="28" w:name="_Toc138982837"/>
      <w:r w:rsidRPr="000603EC">
        <w:rPr>
          <w:rFonts w:ascii="Arial" w:hAnsi="Arial" w:cs="Arial"/>
          <w:b/>
          <w:bCs/>
          <w:i w:val="0"/>
          <w:iCs w:val="0"/>
          <w:color w:val="auto"/>
          <w:sz w:val="22"/>
          <w:szCs w:val="22"/>
        </w:rPr>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w:t>
      </w:r>
      <w:proofErr w:type="gramStart"/>
      <w:r>
        <w:rPr>
          <w:rFonts w:ascii="Arial" w:eastAsiaTheme="majorEastAsia" w:hAnsi="Arial" w:cs="Arial"/>
          <w:sz w:val="22"/>
          <w:szCs w:val="22"/>
        </w:rPr>
        <w:t>lado</w:t>
      </w:r>
      <w:proofErr w:type="gramEnd"/>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46AB4E90"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DF3106">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1D77F29A">
            <wp:extent cx="1916264" cy="1043986"/>
            <wp:effectExtent l="0" t="0" r="190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1931286" cy="105217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Heading4"/>
        <w:numPr>
          <w:ilvl w:val="3"/>
          <w:numId w:val="3"/>
        </w:numPr>
        <w:spacing w:after="240"/>
        <w:ind w:left="851" w:hanging="851"/>
        <w:rPr>
          <w:rFonts w:ascii="Arial" w:hAnsi="Arial" w:cs="Arial"/>
          <w:b/>
          <w:bCs/>
          <w:i w:val="0"/>
          <w:iCs w:val="0"/>
          <w:color w:val="auto"/>
          <w:sz w:val="22"/>
          <w:szCs w:val="22"/>
        </w:rPr>
      </w:pPr>
      <w:bookmarkStart w:id="29" w:name="_Toc138982838"/>
      <w:r w:rsidRPr="00DF3106">
        <w:rPr>
          <w:rFonts w:ascii="Arial" w:hAnsi="Arial" w:cs="Arial"/>
          <w:b/>
          <w:bCs/>
          <w:i w:val="0"/>
          <w:iCs w:val="0"/>
          <w:color w:val="auto"/>
          <w:sz w:val="22"/>
          <w:szCs w:val="22"/>
        </w:rPr>
        <w:lastRenderedPageBreak/>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w:t>
      </w:r>
      <w:proofErr w:type="spellStart"/>
      <w:r>
        <w:rPr>
          <w:rFonts w:ascii="Arial" w:eastAsiaTheme="majorEastAsia" w:hAnsi="Arial" w:cs="Arial"/>
          <w:sz w:val="22"/>
          <w:szCs w:val="22"/>
        </w:rPr>
        <w:t>JpaRepository</w:t>
      </w:r>
      <w:proofErr w:type="spellEnd"/>
      <w:r>
        <w:rPr>
          <w:rFonts w:ascii="Arial" w:eastAsiaTheme="majorEastAsia" w:hAnsi="Arial" w:cs="Arial"/>
          <w:sz w:val="22"/>
          <w:szCs w:val="22"/>
        </w:rPr>
        <w:t xml:space="preserve">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tenemos CaracteristicaRepository.java que representa el repositorio de las </w:t>
      </w:r>
      <w:proofErr w:type="spellStart"/>
      <w:r>
        <w:rPr>
          <w:rFonts w:ascii="Arial" w:eastAsiaTheme="majorEastAsia" w:hAnsi="Arial" w:cs="Arial"/>
          <w:sz w:val="22"/>
          <w:szCs w:val="22"/>
        </w:rPr>
        <w:t>caracteristicas</w:t>
      </w:r>
      <w:proofErr w:type="spellEnd"/>
      <w:r>
        <w:rPr>
          <w:rFonts w:ascii="Arial" w:eastAsiaTheme="majorEastAsia" w:hAnsi="Arial" w:cs="Arial"/>
          <w:sz w:val="22"/>
          <w:szCs w:val="22"/>
        </w:rPr>
        <w:t>.</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Heading4"/>
        <w:numPr>
          <w:ilvl w:val="3"/>
          <w:numId w:val="3"/>
        </w:numPr>
        <w:spacing w:after="240"/>
        <w:ind w:left="851" w:hanging="851"/>
        <w:rPr>
          <w:rFonts w:ascii="Arial" w:hAnsi="Arial" w:cs="Arial"/>
          <w:b/>
          <w:bCs/>
          <w:i w:val="0"/>
          <w:iCs w:val="0"/>
          <w:color w:val="auto"/>
          <w:sz w:val="22"/>
          <w:szCs w:val="22"/>
        </w:rPr>
      </w:pPr>
      <w:bookmarkStart w:id="30" w:name="_Toc138982839"/>
      <w:r w:rsidRPr="00AE08CD">
        <w:rPr>
          <w:rFonts w:ascii="Arial" w:hAnsi="Arial" w:cs="Arial"/>
          <w:b/>
          <w:bCs/>
          <w:i w:val="0"/>
          <w:iCs w:val="0"/>
          <w:color w:val="auto"/>
          <w:sz w:val="22"/>
          <w:szCs w:val="22"/>
        </w:rPr>
        <w:t>Enumerados</w:t>
      </w:r>
      <w:bookmarkEnd w:id="30"/>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otro </w:t>
      </w:r>
      <w:proofErr w:type="gramStart"/>
      <w:r>
        <w:rPr>
          <w:rFonts w:ascii="Arial" w:eastAsiaTheme="majorEastAsia" w:hAnsi="Arial" w:cs="Arial"/>
          <w:sz w:val="22"/>
          <w:szCs w:val="22"/>
        </w:rPr>
        <w:t>enumerado</w:t>
      </w:r>
      <w:proofErr w:type="gramEnd"/>
      <w:r>
        <w:rPr>
          <w:rFonts w:ascii="Arial" w:eastAsiaTheme="majorEastAsia" w:hAnsi="Arial" w:cs="Arial"/>
          <w:sz w:val="22"/>
          <w:szCs w:val="22"/>
        </w:rPr>
        <w:t xml:space="preserve">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7592A5ED">
            <wp:extent cx="2560320" cy="437775"/>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2651283" cy="453328"/>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Heading4"/>
        <w:numPr>
          <w:ilvl w:val="3"/>
          <w:numId w:val="3"/>
        </w:numPr>
        <w:spacing w:after="240"/>
        <w:ind w:left="851" w:hanging="851"/>
        <w:rPr>
          <w:rFonts w:ascii="Arial" w:hAnsi="Arial" w:cs="Arial"/>
          <w:b/>
          <w:bCs/>
          <w:i w:val="0"/>
          <w:iCs w:val="0"/>
          <w:color w:val="auto"/>
          <w:sz w:val="22"/>
          <w:szCs w:val="22"/>
        </w:rPr>
      </w:pPr>
      <w:bookmarkStart w:id="31" w:name="_Toc138982840"/>
      <w:r w:rsidRPr="00AE08CD">
        <w:rPr>
          <w:rFonts w:ascii="Arial" w:hAnsi="Arial" w:cs="Arial"/>
          <w:b/>
          <w:bCs/>
          <w:i w:val="0"/>
          <w:iCs w:val="0"/>
          <w:color w:val="auto"/>
          <w:sz w:val="22"/>
          <w:szCs w:val="22"/>
        </w:rPr>
        <w:t>Listas</w:t>
      </w:r>
      <w:bookmarkEnd w:id="31"/>
    </w:p>
    <w:p w14:paraId="5F8F2807" w14:textId="639C5596"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w:t>
      </w:r>
      <w:proofErr w:type="gramStart"/>
      <w:r>
        <w:rPr>
          <w:rFonts w:ascii="Arial" w:eastAsiaTheme="majorEastAsia" w:hAnsi="Arial" w:cs="Arial"/>
          <w:sz w:val="22"/>
          <w:szCs w:val="22"/>
        </w:rPr>
        <w:t>que</w:t>
      </w:r>
      <w:proofErr w:type="gramEnd"/>
      <w:r>
        <w:rPr>
          <w:rFonts w:ascii="Arial" w:eastAsiaTheme="majorEastAsia" w:hAnsi="Arial" w:cs="Arial"/>
          <w:sz w:val="22"/>
          <w:szCs w:val="22"/>
        </w:rPr>
        <w:t xml:space="preserve"> aunque no se utilicen </w:t>
      </w:r>
      <w:r w:rsidR="00AD6F85">
        <w:rPr>
          <w:rFonts w:ascii="Arial" w:eastAsiaTheme="majorEastAsia" w:hAnsi="Arial" w:cs="Arial"/>
          <w:sz w:val="22"/>
          <w:szCs w:val="22"/>
        </w:rPr>
        <w:t xml:space="preserve">en el repositorio, al estar relacionadas directamente con las dos entidades se han colocado en esta capa. Estas listas sirven para devolver las listas de dispositivos y </w:t>
      </w:r>
      <w:del w:id="32" w:author="Blanco Bueno, Carlos" w:date="2023-06-30T10:48:00Z">
        <w:r w:rsidR="00AD6F85" w:rsidDel="00B84B5F">
          <w:rPr>
            <w:rFonts w:ascii="Arial" w:eastAsiaTheme="majorEastAsia" w:hAnsi="Arial" w:cs="Arial"/>
            <w:sz w:val="22"/>
            <w:szCs w:val="22"/>
          </w:rPr>
          <w:delText>caracteristicas</w:delText>
        </w:r>
      </w:del>
      <w:ins w:id="33" w:author="Blanco Bueno, Carlos" w:date="2023-06-30T10:48:00Z">
        <w:r w:rsidR="00B84B5F">
          <w:rPr>
            <w:rFonts w:ascii="Arial" w:eastAsiaTheme="majorEastAsia" w:hAnsi="Arial" w:cs="Arial"/>
            <w:sz w:val="22"/>
            <w:szCs w:val="22"/>
          </w:rPr>
          <w:t>características</w:t>
        </w:r>
      </w:ins>
      <w:r w:rsidR="00AD6F85">
        <w:rPr>
          <w:rFonts w:ascii="Arial" w:eastAsiaTheme="majorEastAsia" w:hAnsi="Arial" w:cs="Arial"/>
          <w:sz w:val="22"/>
          <w:szCs w:val="22"/>
        </w:rPr>
        <w:t xml:space="preserve">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lastRenderedPageBreak/>
        <w:drawing>
          <wp:inline distT="0" distB="0" distL="0" distR="0" wp14:anchorId="447CFEFA" wp14:editId="3F34605F">
            <wp:extent cx="2743200" cy="496854"/>
            <wp:effectExtent l="0" t="0" r="0" b="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2868911" cy="519623"/>
                    </a:xfrm>
                    <a:prstGeom prst="rect">
                      <a:avLst/>
                    </a:prstGeom>
                  </pic:spPr>
                </pic:pic>
              </a:graphicData>
            </a:graphic>
          </wp:inline>
        </w:drawing>
      </w:r>
    </w:p>
    <w:p w14:paraId="503D4B08" w14:textId="693C8F90"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FC5EBE9">
            <wp:extent cx="2814762" cy="487892"/>
            <wp:effectExtent l="0" t="0" r="508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2895872" cy="501951"/>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8982841"/>
      <w:r w:rsidRPr="008F1093">
        <w:rPr>
          <w:rFonts w:ascii="Arial" w:hAnsi="Arial" w:cs="Arial"/>
          <w:b/>
          <w:bCs/>
          <w:color w:val="auto"/>
        </w:rPr>
        <w:t xml:space="preserve">Implementación de la </w:t>
      </w:r>
      <w:proofErr w:type="spellStart"/>
      <w:r w:rsidRPr="008F1093">
        <w:rPr>
          <w:rFonts w:ascii="Arial" w:hAnsi="Arial" w:cs="Arial"/>
          <w:b/>
          <w:bCs/>
          <w:color w:val="auto"/>
        </w:rPr>
        <w:t>service</w:t>
      </w:r>
      <w:proofErr w:type="spellEnd"/>
      <w:r w:rsidRPr="008F1093">
        <w:rPr>
          <w:rFonts w:ascii="Arial" w:hAnsi="Arial" w:cs="Arial"/>
          <w:b/>
          <w:bCs/>
          <w:color w:val="auto"/>
        </w:rPr>
        <w:t xml:space="preserve"> </w:t>
      </w:r>
      <w:proofErr w:type="spellStart"/>
      <w:r w:rsidRPr="008F1093">
        <w:rPr>
          <w:rFonts w:ascii="Arial" w:hAnsi="Arial" w:cs="Arial"/>
          <w:b/>
          <w:bCs/>
          <w:color w:val="auto"/>
        </w:rPr>
        <w:t>layer</w:t>
      </w:r>
      <w:bookmarkEnd w:id="34"/>
      <w:proofErr w:type="spellEnd"/>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proofErr w:type="gramStart"/>
      <w:r>
        <w:rPr>
          <w:rFonts w:ascii="Arial" w:eastAsiaTheme="majorEastAsia" w:hAnsi="Arial" w:cs="Arial"/>
          <w:sz w:val="22"/>
          <w:szCs w:val="22"/>
        </w:rPr>
        <w:t>dispositivos(</w:t>
      </w:r>
      <w:proofErr w:type="gramEnd"/>
      <w:r>
        <w:rPr>
          <w:rFonts w:ascii="Arial" w:eastAsiaTheme="majorEastAsia" w:hAnsi="Arial" w:cs="Arial"/>
          <w:sz w:val="22"/>
          <w:szCs w:val="22"/>
        </w:rPr>
        <w:t>)</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proofErr w:type="gramStart"/>
      <w:r w:rsidR="002D54D5">
        <w:rPr>
          <w:rFonts w:ascii="Arial" w:eastAsiaTheme="majorEastAsia" w:hAnsi="Arial" w:cs="Arial"/>
          <w:b/>
          <w:bCs/>
          <w:sz w:val="18"/>
          <w:szCs w:val="18"/>
        </w:rPr>
        <w:t>dispositivos(</w:t>
      </w:r>
      <w:proofErr w:type="gramEnd"/>
      <w:r w:rsidR="002D54D5">
        <w:rPr>
          <w:rFonts w:ascii="Arial" w:eastAsiaTheme="majorEastAsia" w:hAnsi="Arial" w:cs="Arial"/>
          <w:b/>
          <w:bCs/>
          <w:sz w:val="18"/>
          <w:szCs w:val="18"/>
        </w:rPr>
        <w:t>)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proofErr w:type="spellStart"/>
      <w:proofErr w:type="gramStart"/>
      <w:r>
        <w:rPr>
          <w:rFonts w:ascii="Arial" w:eastAsiaTheme="majorEastAsia" w:hAnsi="Arial" w:cs="Arial"/>
          <w:sz w:val="22"/>
          <w:szCs w:val="22"/>
        </w:rPr>
        <w:t>dispositivoPorId</w:t>
      </w:r>
      <w:proofErr w:type="spellEnd"/>
      <w:r>
        <w:rPr>
          <w:rFonts w:ascii="Arial" w:eastAsiaTheme="majorEastAsia" w:hAnsi="Arial" w:cs="Arial"/>
          <w:sz w:val="22"/>
          <w:szCs w:val="22"/>
        </w:rPr>
        <w:t>(</w:t>
      </w:r>
      <w:proofErr w:type="spellStart"/>
      <w:proofErr w:type="gramEnd"/>
      <w:r>
        <w:rPr>
          <w:rFonts w:ascii="Arial" w:eastAsiaTheme="majorEastAsia" w:hAnsi="Arial" w:cs="Arial"/>
          <w:sz w:val="22"/>
          <w:szCs w:val="22"/>
        </w:rPr>
        <w:t>String</w:t>
      </w:r>
      <w:proofErr w:type="spellEnd"/>
      <w:r>
        <w:rPr>
          <w:rFonts w:ascii="Arial" w:eastAsiaTheme="majorEastAsia" w:hAnsi="Arial" w:cs="Arial"/>
          <w:sz w:val="22"/>
          <w:szCs w:val="22"/>
        </w:rPr>
        <w:t xml:space="preserve"> id) c</w:t>
      </w:r>
      <w:r w:rsidR="008D418B" w:rsidRPr="00DB1F92">
        <w:rPr>
          <w:rFonts w:ascii="Arial" w:eastAsiaTheme="majorEastAsia" w:hAnsi="Arial" w:cs="Arial"/>
          <w:sz w:val="22"/>
          <w:szCs w:val="22"/>
        </w:rPr>
        <w:t xml:space="preserve">oge del repositorio de dispositivos el dispositivo del que se pasa el id, si no lo encuentra, devuelve </w:t>
      </w:r>
      <w:proofErr w:type="spellStart"/>
      <w:r w:rsidR="008D418B" w:rsidRPr="00DB1F92">
        <w:rPr>
          <w:rFonts w:ascii="Arial" w:eastAsiaTheme="majorEastAsia" w:hAnsi="Arial" w:cs="Arial"/>
          <w:sz w:val="22"/>
          <w:szCs w:val="22"/>
        </w:rPr>
        <w:t>null</w:t>
      </w:r>
      <w:proofErr w:type="spellEnd"/>
      <w:r w:rsidR="008D418B" w:rsidRPr="00DB1F92">
        <w:rPr>
          <w:rFonts w:ascii="Arial" w:eastAsiaTheme="majorEastAsia" w:hAnsi="Arial" w:cs="Arial"/>
          <w:sz w:val="22"/>
          <w:szCs w:val="22"/>
        </w:rPr>
        <w:t>.</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lastRenderedPageBreak/>
        <w:drawing>
          <wp:inline distT="0" distB="0" distL="0" distR="0" wp14:anchorId="655A4B38" wp14:editId="7F295EF2">
            <wp:extent cx="4731026" cy="906261"/>
            <wp:effectExtent l="0" t="0" r="0" b="0"/>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805160" cy="920462"/>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proofErr w:type="spellStart"/>
      <w:proofErr w:type="gramStart"/>
      <w:r w:rsidR="002D54D5" w:rsidRPr="002D54D5">
        <w:rPr>
          <w:rFonts w:ascii="Arial" w:eastAsiaTheme="majorEastAsia" w:hAnsi="Arial" w:cs="Arial"/>
          <w:b/>
          <w:bCs/>
          <w:sz w:val="18"/>
          <w:szCs w:val="18"/>
        </w:rPr>
        <w:t>dispositivoPorId</w:t>
      </w:r>
      <w:proofErr w:type="spellEnd"/>
      <w:r w:rsidR="002D54D5" w:rsidRPr="002D54D5">
        <w:rPr>
          <w:rFonts w:ascii="Arial" w:eastAsiaTheme="majorEastAsia" w:hAnsi="Arial" w:cs="Arial"/>
          <w:b/>
          <w:bCs/>
          <w:sz w:val="18"/>
          <w:szCs w:val="18"/>
        </w:rPr>
        <w:t>(</w:t>
      </w:r>
      <w:proofErr w:type="spellStart"/>
      <w:proofErr w:type="gramEnd"/>
      <w:r w:rsidR="002D54D5" w:rsidRPr="002D54D5">
        <w:rPr>
          <w:rFonts w:ascii="Arial" w:eastAsiaTheme="majorEastAsia" w:hAnsi="Arial" w:cs="Arial"/>
          <w:b/>
          <w:bCs/>
          <w:sz w:val="18"/>
          <w:szCs w:val="18"/>
        </w:rPr>
        <w:t>String</w:t>
      </w:r>
      <w:proofErr w:type="spellEnd"/>
      <w:r w:rsidR="002D54D5" w:rsidRPr="002D54D5">
        <w:rPr>
          <w:rFonts w:ascii="Arial" w:eastAsiaTheme="majorEastAsia" w:hAnsi="Arial" w:cs="Arial"/>
          <w:b/>
          <w:bCs/>
          <w:sz w:val="18"/>
          <w:szCs w:val="18"/>
        </w:rPr>
        <w:t xml:space="preserve">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proofErr w:type="spellStart"/>
      <w:proofErr w:type="gramStart"/>
      <w:r w:rsidRPr="00DB1F92">
        <w:rPr>
          <w:rFonts w:ascii="Arial" w:eastAsiaTheme="majorEastAsia" w:hAnsi="Arial" w:cs="Arial"/>
          <w:sz w:val="22"/>
          <w:szCs w:val="22"/>
        </w:rPr>
        <w:t>creaDispositivo</w:t>
      </w:r>
      <w:proofErr w:type="spellEnd"/>
      <w:r w:rsidRPr="00DB1F92">
        <w:rPr>
          <w:rFonts w:ascii="Arial" w:eastAsiaTheme="majorEastAsia" w:hAnsi="Arial" w:cs="Arial"/>
          <w:sz w:val="22"/>
          <w:szCs w:val="22"/>
        </w:rPr>
        <w:t>(</w:t>
      </w:r>
      <w:proofErr w:type="gramEnd"/>
      <w:r w:rsidRPr="00DB1F92">
        <w:rPr>
          <w:rFonts w:ascii="Arial" w:eastAsiaTheme="majorEastAsia" w:hAnsi="Arial" w:cs="Arial"/>
          <w:sz w:val="22"/>
          <w:szCs w:val="22"/>
        </w:rPr>
        <w:t>Dispositivo d)</w:t>
      </w:r>
      <w:r>
        <w:rPr>
          <w:rFonts w:ascii="Arial" w:eastAsiaTheme="majorEastAsia" w:hAnsi="Arial" w:cs="Arial"/>
          <w:sz w:val="22"/>
          <w:szCs w:val="22"/>
        </w:rPr>
        <w:t xml:space="preserve"> recibe como parámetro un dispositivo, comprueba que no exista el id del dispositivo y lo crea, si ya existe, devuelve </w:t>
      </w:r>
      <w:proofErr w:type="spellStart"/>
      <w:r>
        <w:rPr>
          <w:rFonts w:ascii="Arial" w:eastAsiaTheme="majorEastAsia" w:hAnsi="Arial" w:cs="Arial"/>
          <w:sz w:val="22"/>
          <w:szCs w:val="22"/>
        </w:rPr>
        <w:t>null</w:t>
      </w:r>
      <w:proofErr w:type="spellEnd"/>
      <w:r>
        <w:rPr>
          <w:rFonts w:ascii="Arial" w:eastAsiaTheme="majorEastAsia" w:hAnsi="Arial" w:cs="Arial"/>
          <w:sz w:val="22"/>
          <w:szCs w:val="22"/>
        </w:rPr>
        <w:t>.</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625F7E76">
            <wp:extent cx="4810539" cy="822498"/>
            <wp:effectExtent l="0" t="0" r="3175" b="3175"/>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4898715" cy="837574"/>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proofErr w:type="spellStart"/>
      <w:proofErr w:type="gramStart"/>
      <w:r w:rsidR="00DB1F92" w:rsidRPr="00DB1F92">
        <w:rPr>
          <w:rFonts w:ascii="Arial" w:eastAsiaTheme="majorEastAsia" w:hAnsi="Arial" w:cs="Arial"/>
          <w:b/>
          <w:bCs/>
          <w:sz w:val="18"/>
          <w:szCs w:val="18"/>
        </w:rPr>
        <w:t>creaDispositivo</w:t>
      </w:r>
      <w:proofErr w:type="spellEnd"/>
      <w:r w:rsidR="00DB1F92" w:rsidRPr="00DB1F92">
        <w:rPr>
          <w:rFonts w:ascii="Arial" w:eastAsiaTheme="majorEastAsia" w:hAnsi="Arial" w:cs="Arial"/>
          <w:b/>
          <w:bCs/>
          <w:sz w:val="18"/>
          <w:szCs w:val="18"/>
        </w:rPr>
        <w:t>(</w:t>
      </w:r>
      <w:proofErr w:type="gramEnd"/>
      <w:r w:rsidR="00DB1F92" w:rsidRPr="00DB1F92">
        <w:rPr>
          <w:rFonts w:ascii="Arial" w:eastAsiaTheme="majorEastAsia" w:hAnsi="Arial" w:cs="Arial"/>
          <w:b/>
          <w:bCs/>
          <w:sz w:val="18"/>
          <w:szCs w:val="18"/>
        </w:rPr>
        <w:t>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proofErr w:type="spellStart"/>
      <w:proofErr w:type="gramStart"/>
      <w:r w:rsidRPr="00DB1F92">
        <w:rPr>
          <w:rFonts w:ascii="Arial" w:eastAsiaTheme="majorEastAsia" w:hAnsi="Arial" w:cs="Arial"/>
          <w:sz w:val="22"/>
          <w:szCs w:val="22"/>
        </w:rPr>
        <w:t>actualizaDispositivo</w:t>
      </w:r>
      <w:proofErr w:type="spellEnd"/>
      <w:r w:rsidRPr="00DB1F92">
        <w:rPr>
          <w:rFonts w:ascii="Arial" w:eastAsiaTheme="majorEastAsia" w:hAnsi="Arial" w:cs="Arial"/>
          <w:sz w:val="22"/>
          <w:szCs w:val="22"/>
        </w:rPr>
        <w:t>(</w:t>
      </w:r>
      <w:proofErr w:type="gramEnd"/>
      <w:r w:rsidRPr="00DB1F92">
        <w:rPr>
          <w:rFonts w:ascii="Arial" w:eastAsiaTheme="majorEastAsia" w:hAnsi="Arial" w:cs="Arial"/>
          <w:sz w:val="22"/>
          <w:szCs w:val="22"/>
        </w:rPr>
        <w:t>Dispositivo d)</w:t>
      </w:r>
      <w:r w:rsidR="00753FFA">
        <w:rPr>
          <w:rFonts w:ascii="Arial" w:eastAsiaTheme="majorEastAsia" w:hAnsi="Arial" w:cs="Arial"/>
          <w:sz w:val="22"/>
          <w:szCs w:val="22"/>
        </w:rPr>
        <w:t xml:space="preserve"> recibe como parámetro un dispositivo, comprueba que exista y lo actualiza, en caso de no existir, devuelve </w:t>
      </w:r>
      <w:proofErr w:type="spellStart"/>
      <w:r w:rsidR="00753FFA">
        <w:rPr>
          <w:rFonts w:ascii="Arial" w:eastAsiaTheme="majorEastAsia" w:hAnsi="Arial" w:cs="Arial"/>
          <w:sz w:val="22"/>
          <w:szCs w:val="22"/>
        </w:rPr>
        <w:t>null</w:t>
      </w:r>
      <w:proofErr w:type="spellEnd"/>
      <w:r w:rsidR="00753FFA">
        <w:rPr>
          <w:rFonts w:ascii="Arial" w:eastAsiaTheme="majorEastAsia" w:hAnsi="Arial" w:cs="Arial"/>
          <w:sz w:val="22"/>
          <w:szCs w:val="22"/>
        </w:rPr>
        <w:t>.</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0F7C60B">
            <wp:extent cx="4898004" cy="83054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023053" cy="85174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proofErr w:type="spellStart"/>
      <w:proofErr w:type="gramStart"/>
      <w:r w:rsidR="00753FFA" w:rsidRPr="00753FFA">
        <w:rPr>
          <w:rFonts w:ascii="Arial" w:eastAsiaTheme="majorEastAsia" w:hAnsi="Arial" w:cs="Arial"/>
          <w:b/>
          <w:bCs/>
          <w:sz w:val="18"/>
          <w:szCs w:val="18"/>
        </w:rPr>
        <w:t>actualizaDispositivo</w:t>
      </w:r>
      <w:proofErr w:type="spellEnd"/>
      <w:r w:rsidR="00753FFA" w:rsidRPr="00DB1F92">
        <w:rPr>
          <w:rFonts w:ascii="Arial" w:eastAsiaTheme="majorEastAsia" w:hAnsi="Arial" w:cs="Arial"/>
          <w:b/>
          <w:bCs/>
          <w:sz w:val="18"/>
          <w:szCs w:val="18"/>
        </w:rPr>
        <w:t>(</w:t>
      </w:r>
      <w:proofErr w:type="gramEnd"/>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proofErr w:type="spellStart"/>
      <w:proofErr w:type="gramStart"/>
      <w:r w:rsidR="00DB1F92" w:rsidRPr="00DB1F92">
        <w:rPr>
          <w:rFonts w:ascii="Arial" w:eastAsiaTheme="majorEastAsia" w:hAnsi="Arial" w:cs="Arial"/>
          <w:sz w:val="22"/>
          <w:szCs w:val="22"/>
        </w:rPr>
        <w:t>caracteristicas</w:t>
      </w:r>
      <w:proofErr w:type="spellEnd"/>
      <w:r w:rsidR="00DB1F92" w:rsidRPr="00DB1F92">
        <w:rPr>
          <w:rFonts w:ascii="Arial" w:eastAsiaTheme="majorEastAsia" w:hAnsi="Arial" w:cs="Arial"/>
          <w:sz w:val="22"/>
          <w:szCs w:val="22"/>
        </w:rPr>
        <w:t>(</w:t>
      </w:r>
      <w:proofErr w:type="gramEnd"/>
      <w:r w:rsidR="00DB1F92" w:rsidRPr="00DB1F92">
        <w:rPr>
          <w:rFonts w:ascii="Arial" w:eastAsiaTheme="majorEastAsia" w:hAnsi="Arial" w:cs="Arial"/>
          <w:sz w:val="22"/>
          <w:szCs w:val="22"/>
        </w:rPr>
        <w:t>)</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proofErr w:type="spellStart"/>
      <w:proofErr w:type="gramStart"/>
      <w:r w:rsidR="00753FFA">
        <w:rPr>
          <w:rFonts w:ascii="Arial" w:eastAsiaTheme="majorEastAsia" w:hAnsi="Arial" w:cs="Arial"/>
          <w:b/>
          <w:bCs/>
          <w:sz w:val="18"/>
          <w:szCs w:val="18"/>
        </w:rPr>
        <w:t>caracteristicas</w:t>
      </w:r>
      <w:proofErr w:type="spellEnd"/>
      <w:r w:rsidR="00753FFA">
        <w:rPr>
          <w:rFonts w:ascii="Arial" w:eastAsiaTheme="majorEastAsia" w:hAnsi="Arial" w:cs="Arial"/>
          <w:b/>
          <w:bCs/>
          <w:sz w:val="18"/>
          <w:szCs w:val="18"/>
        </w:rPr>
        <w:t>(</w:t>
      </w:r>
      <w:proofErr w:type="gramEnd"/>
      <w:r w:rsidR="00753FFA">
        <w:rPr>
          <w:rFonts w:ascii="Arial" w:eastAsiaTheme="majorEastAsia" w:hAnsi="Arial" w:cs="Arial"/>
          <w:b/>
          <w:bCs/>
          <w:sz w:val="18"/>
          <w:szCs w:val="18"/>
        </w:rPr>
        <w:t>)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proofErr w:type="spellStart"/>
      <w:proofErr w:type="gramStart"/>
      <w:r w:rsidR="00DB1F92" w:rsidRPr="00DB1F92">
        <w:rPr>
          <w:rFonts w:ascii="Arial" w:eastAsiaTheme="majorEastAsia" w:hAnsi="Arial" w:cs="Arial"/>
          <w:sz w:val="22"/>
          <w:szCs w:val="22"/>
        </w:rPr>
        <w:t>caracteristicaPorId</w:t>
      </w:r>
      <w:proofErr w:type="spellEnd"/>
      <w:r w:rsidR="00DB1F92" w:rsidRPr="00DB1F92">
        <w:rPr>
          <w:rFonts w:ascii="Arial" w:eastAsiaTheme="majorEastAsia" w:hAnsi="Arial" w:cs="Arial"/>
          <w:sz w:val="22"/>
          <w:szCs w:val="22"/>
        </w:rPr>
        <w:t>(</w:t>
      </w:r>
      <w:proofErr w:type="gramEnd"/>
      <w:r w:rsidR="00DB1F92" w:rsidRPr="00DB1F92">
        <w:rPr>
          <w:rFonts w:ascii="Arial" w:eastAsiaTheme="majorEastAsia" w:hAnsi="Arial" w:cs="Arial"/>
          <w:sz w:val="22"/>
          <w:szCs w:val="22"/>
        </w:rPr>
        <w:t>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w:t>
      </w:r>
      <w:proofErr w:type="spellStart"/>
      <w:r w:rsidRPr="00DB1F92">
        <w:rPr>
          <w:rFonts w:ascii="Arial" w:eastAsiaTheme="majorEastAsia" w:hAnsi="Arial" w:cs="Arial"/>
          <w:sz w:val="22"/>
          <w:szCs w:val="22"/>
        </w:rPr>
        <w:t>null</w:t>
      </w:r>
      <w:proofErr w:type="spellEnd"/>
      <w:r w:rsidRPr="00DB1F92">
        <w:rPr>
          <w:rFonts w:ascii="Arial" w:eastAsiaTheme="majorEastAsia" w:hAnsi="Arial" w:cs="Arial"/>
          <w:sz w:val="22"/>
          <w:szCs w:val="22"/>
        </w:rPr>
        <w:t>.</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proofErr w:type="spellStart"/>
      <w:proofErr w:type="gramStart"/>
      <w:r w:rsidR="00621E2E" w:rsidRPr="00621E2E">
        <w:rPr>
          <w:rFonts w:ascii="Arial" w:eastAsiaTheme="majorEastAsia" w:hAnsi="Arial" w:cs="Arial"/>
          <w:b/>
          <w:bCs/>
          <w:sz w:val="18"/>
          <w:szCs w:val="18"/>
        </w:rPr>
        <w:t>caracteristicaPorId</w:t>
      </w:r>
      <w:proofErr w:type="spellEnd"/>
      <w:r w:rsidR="00621E2E" w:rsidRPr="00621E2E">
        <w:rPr>
          <w:rFonts w:ascii="Arial" w:eastAsiaTheme="majorEastAsia" w:hAnsi="Arial" w:cs="Arial"/>
          <w:b/>
          <w:bCs/>
          <w:sz w:val="18"/>
          <w:szCs w:val="18"/>
        </w:rPr>
        <w:t>(</w:t>
      </w:r>
      <w:proofErr w:type="gramEnd"/>
      <w:r w:rsidR="00621E2E" w:rsidRPr="00621E2E">
        <w:rPr>
          <w:rFonts w:ascii="Arial" w:eastAsiaTheme="majorEastAsia" w:hAnsi="Arial" w:cs="Arial"/>
          <w:b/>
          <w:bCs/>
          <w:sz w:val="18"/>
          <w:szCs w:val="18"/>
        </w:rPr>
        <w:t>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proofErr w:type="spellStart"/>
      <w:proofErr w:type="gramStart"/>
      <w:r w:rsidR="00DB1F92" w:rsidRPr="00DB1F92">
        <w:rPr>
          <w:rFonts w:ascii="Arial" w:eastAsiaTheme="majorEastAsia" w:hAnsi="Arial" w:cs="Arial"/>
          <w:sz w:val="22"/>
          <w:szCs w:val="22"/>
        </w:rPr>
        <w:t>creaCaracteristica</w:t>
      </w:r>
      <w:proofErr w:type="spellEnd"/>
      <w:r w:rsidR="00DB1F92" w:rsidRPr="00DB1F92">
        <w:rPr>
          <w:rFonts w:ascii="Arial" w:eastAsiaTheme="majorEastAsia" w:hAnsi="Arial" w:cs="Arial"/>
          <w:sz w:val="22"/>
          <w:szCs w:val="22"/>
        </w:rPr>
        <w:t>(</w:t>
      </w:r>
      <w:proofErr w:type="spellStart"/>
      <w:proofErr w:type="gramEnd"/>
      <w:r w:rsidR="00DB1F92" w:rsidRPr="00DB1F92">
        <w:rPr>
          <w:rFonts w:ascii="Arial" w:eastAsiaTheme="majorEastAsia" w:hAnsi="Arial" w:cs="Arial"/>
          <w:sz w:val="22"/>
          <w:szCs w:val="22"/>
        </w:rPr>
        <w:t>Caracteristica</w:t>
      </w:r>
      <w:proofErr w:type="spellEnd"/>
      <w:r w:rsidR="00DB1F92" w:rsidRPr="00DB1F92">
        <w:rPr>
          <w:rFonts w:ascii="Arial" w:eastAsiaTheme="majorEastAsia" w:hAnsi="Arial" w:cs="Arial"/>
          <w:sz w:val="22"/>
          <w:szCs w:val="22"/>
        </w:rPr>
        <w:t xml:space="preserve">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 xml:space="preserve">crea, si tiene id definido, devuelve </w:t>
      </w:r>
      <w:proofErr w:type="spellStart"/>
      <w:r w:rsidR="00621E2E">
        <w:rPr>
          <w:rFonts w:ascii="Arial" w:eastAsiaTheme="majorEastAsia" w:hAnsi="Arial" w:cs="Arial"/>
          <w:sz w:val="22"/>
          <w:szCs w:val="22"/>
        </w:rPr>
        <w:t>null</w:t>
      </w:r>
      <w:proofErr w:type="spellEnd"/>
      <w:r w:rsidR="00621E2E">
        <w:rPr>
          <w:rFonts w:ascii="Arial" w:eastAsiaTheme="majorEastAsia" w:hAnsi="Arial" w:cs="Arial"/>
          <w:sz w:val="22"/>
          <w:szCs w:val="22"/>
        </w:rPr>
        <w:t>.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proofErr w:type="spellStart"/>
      <w:proofErr w:type="gramStart"/>
      <w:r w:rsidR="00621E2E" w:rsidRPr="00621E2E">
        <w:rPr>
          <w:rFonts w:ascii="Arial" w:eastAsiaTheme="majorEastAsia" w:hAnsi="Arial" w:cs="Arial"/>
          <w:b/>
          <w:bCs/>
          <w:sz w:val="18"/>
          <w:szCs w:val="18"/>
        </w:rPr>
        <w:t>creaCaracteristica</w:t>
      </w:r>
      <w:proofErr w:type="spellEnd"/>
      <w:r w:rsidR="00621E2E" w:rsidRPr="00621E2E">
        <w:rPr>
          <w:rFonts w:ascii="Arial" w:eastAsiaTheme="majorEastAsia" w:hAnsi="Arial" w:cs="Arial"/>
          <w:b/>
          <w:bCs/>
          <w:sz w:val="18"/>
          <w:szCs w:val="18"/>
        </w:rPr>
        <w:t>(</w:t>
      </w:r>
      <w:proofErr w:type="spellStart"/>
      <w:proofErr w:type="gramEnd"/>
      <w:r w:rsidR="00621E2E" w:rsidRPr="00621E2E">
        <w:rPr>
          <w:rFonts w:ascii="Arial" w:eastAsiaTheme="majorEastAsia" w:hAnsi="Arial" w:cs="Arial"/>
          <w:b/>
          <w:bCs/>
          <w:sz w:val="18"/>
          <w:szCs w:val="18"/>
        </w:rPr>
        <w:t>Caracteristica</w:t>
      </w:r>
      <w:proofErr w:type="spellEnd"/>
      <w:r w:rsidR="00621E2E" w:rsidRPr="00621E2E">
        <w:rPr>
          <w:rFonts w:ascii="Arial" w:eastAsiaTheme="majorEastAsia" w:hAnsi="Arial" w:cs="Arial"/>
          <w:b/>
          <w:bCs/>
          <w:sz w:val="18"/>
          <w:szCs w:val="18"/>
        </w:rPr>
        <w:t xml:space="preserve">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5" w:name="_Toc138982842"/>
      <w:r w:rsidRPr="008F1093">
        <w:rPr>
          <w:rFonts w:ascii="Arial" w:hAnsi="Arial" w:cs="Arial"/>
          <w:b/>
          <w:bCs/>
          <w:color w:val="auto"/>
        </w:rPr>
        <w:t xml:space="preserve">Implementación de la </w:t>
      </w:r>
      <w:proofErr w:type="spellStart"/>
      <w:r w:rsidRPr="008F1093">
        <w:rPr>
          <w:rFonts w:ascii="Arial" w:hAnsi="Arial" w:cs="Arial"/>
          <w:b/>
          <w:bCs/>
          <w:color w:val="auto"/>
        </w:rPr>
        <w:t>controller</w:t>
      </w:r>
      <w:proofErr w:type="spellEnd"/>
      <w:r w:rsidRPr="008F1093">
        <w:rPr>
          <w:rFonts w:ascii="Arial" w:hAnsi="Arial" w:cs="Arial"/>
          <w:b/>
          <w:bCs/>
          <w:color w:val="auto"/>
        </w:rPr>
        <w:t xml:space="preserve"> </w:t>
      </w:r>
      <w:proofErr w:type="spellStart"/>
      <w:r w:rsidRPr="008F1093">
        <w:rPr>
          <w:rFonts w:ascii="Arial" w:hAnsi="Arial" w:cs="Arial"/>
          <w:b/>
          <w:bCs/>
          <w:color w:val="auto"/>
        </w:rPr>
        <w:t>layer</w:t>
      </w:r>
      <w:bookmarkEnd w:id="35"/>
      <w:proofErr w:type="spellEnd"/>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w:t>
      </w:r>
      <w:proofErr w:type="spellStart"/>
      <w:r>
        <w:rPr>
          <w:rFonts w:ascii="Arial" w:eastAsiaTheme="majorEastAsia" w:hAnsi="Arial" w:cs="Arial"/>
          <w:sz w:val="22"/>
          <w:szCs w:val="22"/>
        </w:rPr>
        <w:t>RestController</w:t>
      </w:r>
      <w:proofErr w:type="spellEnd"/>
      <w:r>
        <w:rPr>
          <w:rFonts w:ascii="Arial" w:eastAsiaTheme="majorEastAsia" w:hAnsi="Arial" w:cs="Arial"/>
          <w:sz w:val="22"/>
          <w:szCs w:val="22"/>
        </w:rPr>
        <w:t xml:space="preserve">, por ello se anota la clase con @RestController indicando al servicio que esta clase es la encargada de recibir las peticiones y dependiendo del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hacer unos u </w:t>
      </w:r>
      <w:proofErr w:type="gramStart"/>
      <w:r>
        <w:rPr>
          <w:rFonts w:ascii="Arial" w:eastAsiaTheme="majorEastAsia" w:hAnsi="Arial" w:cs="Arial"/>
          <w:sz w:val="22"/>
          <w:szCs w:val="22"/>
        </w:rPr>
        <w:t>otro métodos</w:t>
      </w:r>
      <w:proofErr w:type="gramEnd"/>
      <w:r>
        <w:rPr>
          <w:rFonts w:ascii="Arial" w:eastAsiaTheme="majorEastAsia" w:hAnsi="Arial" w:cs="Arial"/>
          <w:sz w:val="22"/>
          <w:szCs w:val="22"/>
        </w:rPr>
        <w:t xml:space="preserve">.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w:t>
      </w:r>
      <w:proofErr w:type="spellStart"/>
      <w:r>
        <w:rPr>
          <w:rFonts w:ascii="Arial" w:eastAsiaTheme="majorEastAsia" w:hAnsi="Arial" w:cs="Arial"/>
          <w:sz w:val="22"/>
          <w:szCs w:val="22"/>
        </w:rPr>
        <w:t>REST_TFGMarioIngelmoDiana</w:t>
      </w:r>
      <w:proofErr w:type="spellEnd"/>
      <w:r>
        <w:rPr>
          <w:rFonts w:ascii="Arial" w:eastAsiaTheme="majorEastAsia" w:hAnsi="Arial" w:cs="Arial"/>
          <w:sz w:val="22"/>
          <w:szCs w:val="22"/>
        </w:rPr>
        <w:t>”.</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controlador se obtienen con la anotación @Autowired tanto el servicio comentado en la capa anterior (GeneralService.java) como otras tres clases que se explicarán en el apartado siguiente de seguridad. Por esto, el método </w:t>
      </w:r>
      <w:proofErr w:type="spellStart"/>
      <w:r>
        <w:rPr>
          <w:rFonts w:ascii="Arial" w:eastAsiaTheme="majorEastAsia" w:hAnsi="Arial" w:cs="Arial"/>
          <w:sz w:val="22"/>
          <w:szCs w:val="22"/>
        </w:rPr>
        <w:t>getToken</w:t>
      </w:r>
      <w:proofErr w:type="spellEnd"/>
      <w:r>
        <w:rPr>
          <w:rFonts w:ascii="Arial" w:eastAsiaTheme="majorEastAsia" w:hAnsi="Arial" w:cs="Arial"/>
          <w:sz w:val="22"/>
          <w:szCs w:val="22"/>
        </w:rPr>
        <w:t>,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 xml:space="preserve">n este apartado se explicarán seis de ellas, dejando para después el POST de </w:t>
      </w:r>
      <w:proofErr w:type="spellStart"/>
      <w:proofErr w:type="gramStart"/>
      <w:r>
        <w:rPr>
          <w:rFonts w:ascii="Arial" w:eastAsiaTheme="majorEastAsia" w:hAnsi="Arial" w:cs="Arial"/>
          <w:sz w:val="22"/>
          <w:szCs w:val="22"/>
        </w:rPr>
        <w:t>getToken</w:t>
      </w:r>
      <w:proofErr w:type="spellEnd"/>
      <w:r>
        <w:rPr>
          <w:rFonts w:ascii="Arial" w:eastAsiaTheme="majorEastAsia" w:hAnsi="Arial" w:cs="Arial"/>
          <w:sz w:val="22"/>
          <w:szCs w:val="22"/>
        </w:rPr>
        <w:t>(</w:t>
      </w:r>
      <w:proofErr w:type="gramEnd"/>
      <w:r>
        <w:rPr>
          <w:rFonts w:ascii="Arial" w:eastAsiaTheme="majorEastAsia" w:hAnsi="Arial" w:cs="Arial"/>
          <w:sz w:val="22"/>
          <w:szCs w:val="22"/>
        </w:rPr>
        <w:t>):</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proofErr w:type="spellStart"/>
      <w:proofErr w:type="gramStart"/>
      <w:r>
        <w:rPr>
          <w:rFonts w:ascii="Arial" w:eastAsiaTheme="majorEastAsia" w:hAnsi="Arial" w:cs="Arial"/>
          <w:sz w:val="22"/>
          <w:szCs w:val="22"/>
        </w:rPr>
        <w:t>getDispositivos</w:t>
      </w:r>
      <w:proofErr w:type="spellEnd"/>
      <w:r>
        <w:rPr>
          <w:rFonts w:ascii="Arial" w:eastAsiaTheme="majorEastAsia" w:hAnsi="Arial" w:cs="Arial"/>
          <w:sz w:val="22"/>
          <w:szCs w:val="22"/>
        </w:rPr>
        <w:t>(</w:t>
      </w:r>
      <w:proofErr w:type="gramEnd"/>
      <w:r>
        <w:rPr>
          <w:rFonts w:ascii="Arial" w:eastAsiaTheme="majorEastAsia" w:hAnsi="Arial" w:cs="Arial"/>
          <w:sz w:val="22"/>
          <w:szCs w:val="22"/>
        </w:rPr>
        <w:t xml:space="preserve">Varios </w:t>
      </w:r>
      <w:proofErr w:type="spellStart"/>
      <w:r>
        <w:rPr>
          <w:rFonts w:ascii="Arial" w:eastAsiaTheme="majorEastAsia" w:hAnsi="Arial" w:cs="Arial"/>
          <w:sz w:val="22"/>
          <w:szCs w:val="22"/>
        </w:rPr>
        <w:t>request</w:t>
      </w:r>
      <w:proofErr w:type="spellEnd"/>
      <w:r>
        <w:rPr>
          <w:rFonts w:ascii="Arial" w:eastAsiaTheme="majorEastAsia" w:hAnsi="Arial" w:cs="Arial"/>
          <w:sz w:val="22"/>
          <w:szCs w:val="22"/>
        </w:rPr>
        <w:t xml:space="preserve"> </w:t>
      </w:r>
      <w:proofErr w:type="spellStart"/>
      <w:r>
        <w:rPr>
          <w:rFonts w:ascii="Arial" w:eastAsiaTheme="majorEastAsia" w:hAnsi="Arial" w:cs="Arial"/>
          <w:sz w:val="22"/>
          <w:szCs w:val="22"/>
        </w:rPr>
        <w:t>params</w:t>
      </w:r>
      <w:proofErr w:type="spellEnd"/>
      <w:r>
        <w:rPr>
          <w:rFonts w:ascii="Arial" w:eastAsiaTheme="majorEastAsia" w:hAnsi="Arial" w:cs="Arial"/>
          <w:sz w:val="22"/>
          <w:szCs w:val="22"/>
        </w:rPr>
        <w:t xml:space="preserve">) se encarga de gestionar las peticiones GET con el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w:t>
      </w:r>
      <w:proofErr w:type="spellStart"/>
      <w:r w:rsidRPr="00D50B67">
        <w:rPr>
          <w:rFonts w:ascii="Arial" w:eastAsiaTheme="majorEastAsia" w:hAnsi="Arial" w:cs="Arial"/>
          <w:sz w:val="22"/>
          <w:szCs w:val="22"/>
        </w:rPr>
        <w:t>REST_TFGMarioIngelmoDiana</w:t>
      </w:r>
      <w:proofErr w:type="spellEnd"/>
      <w:r w:rsidRPr="00D50B67">
        <w:rPr>
          <w:rFonts w:ascii="Arial" w:eastAsiaTheme="majorEastAsia" w:hAnsi="Arial" w:cs="Arial"/>
          <w:sz w:val="22"/>
          <w:szCs w:val="22"/>
        </w:rPr>
        <w:t>/dispositivos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Pr>
          <w:rFonts w:ascii="Arial" w:eastAsiaTheme="majorEastAsia" w:hAnsi="Arial" w:cs="Arial"/>
          <w:b/>
          <w:bCs/>
          <w:sz w:val="18"/>
          <w:szCs w:val="18"/>
        </w:rPr>
        <w:t>getDispositivos</w:t>
      </w:r>
      <w:proofErr w:type="spellEnd"/>
      <w:r>
        <w:rPr>
          <w:rFonts w:ascii="Arial" w:eastAsiaTheme="majorEastAsia" w:hAnsi="Arial" w:cs="Arial"/>
          <w:b/>
          <w:bCs/>
          <w:sz w:val="18"/>
          <w:szCs w:val="18"/>
        </w:rPr>
        <w:t>(</w:t>
      </w:r>
      <w:proofErr w:type="gramEnd"/>
      <w:r>
        <w:rPr>
          <w:rFonts w:ascii="Arial" w:eastAsiaTheme="majorEastAsia" w:hAnsi="Arial" w:cs="Arial"/>
          <w:b/>
          <w:bCs/>
          <w:sz w:val="18"/>
          <w:szCs w:val="18"/>
        </w:rPr>
        <w:t>…)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proofErr w:type="spellStart"/>
      <w:proofErr w:type="gramStart"/>
      <w:r>
        <w:rPr>
          <w:rFonts w:ascii="Arial" w:eastAsiaTheme="majorEastAsia" w:hAnsi="Arial" w:cs="Arial"/>
          <w:sz w:val="22"/>
          <w:szCs w:val="22"/>
        </w:rPr>
        <w:t>getDispositivo</w:t>
      </w:r>
      <w:proofErr w:type="spellEnd"/>
      <w:r>
        <w:rPr>
          <w:rFonts w:ascii="Arial" w:eastAsiaTheme="majorEastAsia" w:hAnsi="Arial" w:cs="Arial"/>
          <w:sz w:val="22"/>
          <w:szCs w:val="22"/>
        </w:rPr>
        <w:t>(</w:t>
      </w:r>
      <w:proofErr w:type="gramEnd"/>
      <w:r>
        <w:rPr>
          <w:rFonts w:ascii="Arial" w:eastAsiaTheme="majorEastAsia" w:hAnsi="Arial" w:cs="Arial"/>
          <w:sz w:val="22"/>
          <w:szCs w:val="22"/>
        </w:rPr>
        <w:t xml:space="preserve">@PathVariable </w:t>
      </w:r>
      <w:proofErr w:type="spellStart"/>
      <w:r>
        <w:rPr>
          <w:rFonts w:ascii="Arial" w:eastAsiaTheme="majorEastAsia" w:hAnsi="Arial" w:cs="Arial"/>
          <w:sz w:val="22"/>
          <w:szCs w:val="22"/>
        </w:rPr>
        <w:t>String</w:t>
      </w:r>
      <w:proofErr w:type="spellEnd"/>
      <w:r>
        <w:rPr>
          <w:rFonts w:ascii="Arial" w:eastAsiaTheme="majorEastAsia" w:hAnsi="Arial" w:cs="Arial"/>
          <w:sz w:val="22"/>
          <w:szCs w:val="22"/>
        </w:rPr>
        <w:t xml:space="preserve"> id) se encarga de gestionar las peticiones GET con el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w:t>
      </w:r>
      <w:proofErr w:type="spellStart"/>
      <w:r w:rsidRPr="00D50B67">
        <w:rPr>
          <w:rFonts w:ascii="Arial" w:eastAsiaTheme="majorEastAsia" w:hAnsi="Arial" w:cs="Arial"/>
          <w:sz w:val="22"/>
          <w:szCs w:val="22"/>
        </w:rPr>
        <w:t>REST_TFGMarioIngelmoDiana</w:t>
      </w:r>
      <w:proofErr w:type="spellEnd"/>
      <w:r w:rsidRPr="00D50B67">
        <w:rPr>
          <w:rFonts w:ascii="Arial" w:eastAsiaTheme="majorEastAsia" w:hAnsi="Arial" w:cs="Arial"/>
          <w:sz w:val="22"/>
          <w:szCs w:val="22"/>
        </w:rPr>
        <w:t>/dispositivos</w:t>
      </w:r>
      <w:r>
        <w:rPr>
          <w:rFonts w:ascii="Arial" w:eastAsiaTheme="majorEastAsia" w:hAnsi="Arial" w:cs="Arial"/>
          <w:sz w:val="22"/>
          <w:szCs w:val="22"/>
        </w:rPr>
        <w:t xml:space="preserve">/{id}” y </w:t>
      </w:r>
      <w:r w:rsidR="00211252">
        <w:rPr>
          <w:rFonts w:ascii="Arial" w:eastAsiaTheme="majorEastAsia" w:hAnsi="Arial" w:cs="Arial"/>
          <w:sz w:val="22"/>
          <w:szCs w:val="22"/>
        </w:rPr>
        <w:t xml:space="preserve">conseguir el dispositivo cuyo id se pasa en el </w:t>
      </w:r>
      <w:proofErr w:type="spellStart"/>
      <w:r w:rsidR="00211252">
        <w:rPr>
          <w:rFonts w:ascii="Arial" w:eastAsiaTheme="majorEastAsia" w:hAnsi="Arial" w:cs="Arial"/>
          <w:sz w:val="22"/>
          <w:szCs w:val="22"/>
        </w:rPr>
        <w:t>path</w:t>
      </w:r>
      <w:proofErr w:type="spellEnd"/>
      <w:r w:rsidR="00211252">
        <w:rPr>
          <w:rFonts w:ascii="Arial" w:eastAsiaTheme="majorEastAsia" w:hAnsi="Arial" w:cs="Arial"/>
          <w:sz w:val="22"/>
          <w:szCs w:val="22"/>
        </w:rPr>
        <w:t>,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Pr>
          <w:rFonts w:ascii="Arial" w:eastAsiaTheme="majorEastAsia" w:hAnsi="Arial" w:cs="Arial"/>
          <w:b/>
          <w:bCs/>
          <w:sz w:val="18"/>
          <w:szCs w:val="18"/>
        </w:rPr>
        <w:t>getDispositivo</w:t>
      </w:r>
      <w:proofErr w:type="spellEnd"/>
      <w:r>
        <w:rPr>
          <w:rFonts w:ascii="Arial" w:eastAsiaTheme="majorEastAsia" w:hAnsi="Arial" w:cs="Arial"/>
          <w:b/>
          <w:bCs/>
          <w:sz w:val="18"/>
          <w:szCs w:val="18"/>
        </w:rPr>
        <w:t>(</w:t>
      </w:r>
      <w:proofErr w:type="gramEnd"/>
      <w:r w:rsidRPr="00211252">
        <w:rPr>
          <w:rFonts w:ascii="Arial" w:eastAsiaTheme="majorEastAsia" w:hAnsi="Arial" w:cs="Arial"/>
          <w:b/>
          <w:bCs/>
          <w:sz w:val="18"/>
          <w:szCs w:val="18"/>
        </w:rPr>
        <w:t xml:space="preserve">@PathVariable </w:t>
      </w:r>
      <w:proofErr w:type="spellStart"/>
      <w:r w:rsidRPr="00211252">
        <w:rPr>
          <w:rFonts w:ascii="Arial" w:eastAsiaTheme="majorEastAsia" w:hAnsi="Arial" w:cs="Arial"/>
          <w:b/>
          <w:bCs/>
          <w:sz w:val="18"/>
          <w:szCs w:val="18"/>
        </w:rPr>
        <w:t>String</w:t>
      </w:r>
      <w:proofErr w:type="spellEnd"/>
      <w:r w:rsidRPr="00211252">
        <w:rPr>
          <w:rFonts w:ascii="Arial" w:eastAsiaTheme="majorEastAsia" w:hAnsi="Arial" w:cs="Arial"/>
          <w:b/>
          <w:bCs/>
          <w:sz w:val="18"/>
          <w:szCs w:val="18"/>
        </w:rPr>
        <w:t xml:space="preserve">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w:t>
      </w:r>
      <w:proofErr w:type="spellStart"/>
      <w:proofErr w:type="gramStart"/>
      <w:r w:rsidR="00A564FA">
        <w:rPr>
          <w:rFonts w:ascii="Arial" w:eastAsiaTheme="majorEastAsia" w:hAnsi="Arial" w:cs="Arial"/>
          <w:sz w:val="22"/>
          <w:szCs w:val="22"/>
        </w:rPr>
        <w:t>getCaracteristicas</w:t>
      </w:r>
      <w:proofErr w:type="spellEnd"/>
      <w:r w:rsidR="00A564FA">
        <w:rPr>
          <w:rFonts w:ascii="Arial" w:eastAsiaTheme="majorEastAsia" w:hAnsi="Arial" w:cs="Arial"/>
          <w:sz w:val="22"/>
          <w:szCs w:val="22"/>
        </w:rPr>
        <w:t>(</w:t>
      </w:r>
      <w:proofErr w:type="gramEnd"/>
      <w:r w:rsidR="00A564FA">
        <w:rPr>
          <w:rFonts w:ascii="Arial" w:eastAsiaTheme="majorEastAsia" w:hAnsi="Arial" w:cs="Arial"/>
          <w:sz w:val="22"/>
          <w:szCs w:val="22"/>
        </w:rPr>
        <w:t xml:space="preserve">) se encarga de gestionar las peticiones GET con el </w:t>
      </w:r>
      <w:proofErr w:type="spellStart"/>
      <w:r w:rsidR="00A564FA">
        <w:rPr>
          <w:rFonts w:ascii="Arial" w:eastAsiaTheme="majorEastAsia" w:hAnsi="Arial" w:cs="Arial"/>
          <w:sz w:val="22"/>
          <w:szCs w:val="22"/>
        </w:rPr>
        <w:t>path</w:t>
      </w:r>
      <w:proofErr w:type="spellEnd"/>
      <w:r w:rsidR="00A564FA">
        <w:rPr>
          <w:rFonts w:ascii="Arial" w:eastAsiaTheme="majorEastAsia" w:hAnsi="Arial" w:cs="Arial"/>
          <w:sz w:val="22"/>
          <w:szCs w:val="22"/>
        </w:rPr>
        <w:t xml:space="preserve"> “</w:t>
      </w:r>
      <w:proofErr w:type="spellStart"/>
      <w:r w:rsidR="00A564FA" w:rsidRPr="00D50B67">
        <w:rPr>
          <w:rFonts w:ascii="Arial" w:eastAsiaTheme="majorEastAsia" w:hAnsi="Arial" w:cs="Arial"/>
          <w:sz w:val="22"/>
          <w:szCs w:val="22"/>
        </w:rPr>
        <w:t>REST_TFGMarioIngelmoDiana</w:t>
      </w:r>
      <w:proofErr w:type="spellEnd"/>
      <w:r w:rsidR="00A564FA" w:rsidRPr="00D50B67">
        <w:rPr>
          <w:rFonts w:ascii="Arial" w:eastAsiaTheme="majorEastAsia" w:hAnsi="Arial" w:cs="Arial"/>
          <w:sz w:val="22"/>
          <w:szCs w:val="22"/>
        </w:rPr>
        <w:t>/</w:t>
      </w:r>
      <w:r w:rsidR="00A564FA" w:rsidRPr="00A564FA">
        <w:rPr>
          <w:rFonts w:ascii="Arial" w:eastAsiaTheme="majorEastAsia" w:hAnsi="Arial" w:cs="Arial"/>
          <w:sz w:val="22"/>
          <w:szCs w:val="22"/>
        </w:rPr>
        <w:t xml:space="preserve"> </w:t>
      </w:r>
      <w:proofErr w:type="spellStart"/>
      <w:r w:rsidR="00A564FA">
        <w:rPr>
          <w:rFonts w:ascii="Arial" w:eastAsiaTheme="majorEastAsia" w:hAnsi="Arial" w:cs="Arial"/>
          <w:sz w:val="22"/>
          <w:szCs w:val="22"/>
        </w:rPr>
        <w:t>caracteristicas</w:t>
      </w:r>
      <w:proofErr w:type="spellEnd"/>
      <w:r w:rsidR="00A564FA">
        <w:rPr>
          <w:rFonts w:ascii="Arial" w:eastAsiaTheme="majorEastAsia" w:hAnsi="Arial" w:cs="Arial"/>
          <w:sz w:val="22"/>
          <w:szCs w:val="22"/>
        </w:rPr>
        <w:t xml:space="preserve">” y el método </w:t>
      </w:r>
      <w:proofErr w:type="spellStart"/>
      <w:r w:rsidR="00A564FA">
        <w:rPr>
          <w:rFonts w:ascii="Arial" w:eastAsiaTheme="majorEastAsia" w:hAnsi="Arial" w:cs="Arial"/>
          <w:sz w:val="22"/>
          <w:szCs w:val="22"/>
        </w:rPr>
        <w:t>getCaracteristica</w:t>
      </w:r>
      <w:proofErr w:type="spellEnd"/>
      <w:r w:rsidR="00A564FA">
        <w:rPr>
          <w:rFonts w:ascii="Arial" w:eastAsiaTheme="majorEastAsia" w:hAnsi="Arial" w:cs="Arial"/>
          <w:sz w:val="22"/>
          <w:szCs w:val="22"/>
        </w:rPr>
        <w:t xml:space="preserve">(@PathVariable </w:t>
      </w:r>
      <w:proofErr w:type="spellStart"/>
      <w:r w:rsidR="00A564FA">
        <w:rPr>
          <w:rFonts w:ascii="Arial" w:eastAsiaTheme="majorEastAsia" w:hAnsi="Arial" w:cs="Arial"/>
          <w:sz w:val="22"/>
          <w:szCs w:val="22"/>
        </w:rPr>
        <w:t>String</w:t>
      </w:r>
      <w:proofErr w:type="spellEnd"/>
      <w:r w:rsidR="00A564FA">
        <w:rPr>
          <w:rFonts w:ascii="Arial" w:eastAsiaTheme="majorEastAsia" w:hAnsi="Arial" w:cs="Arial"/>
          <w:sz w:val="22"/>
          <w:szCs w:val="22"/>
        </w:rPr>
        <w:t xml:space="preserve"> id) se encarga de gestionar las peticiones GET con el </w:t>
      </w:r>
      <w:proofErr w:type="spellStart"/>
      <w:r w:rsidR="00A564FA">
        <w:rPr>
          <w:rFonts w:ascii="Arial" w:eastAsiaTheme="majorEastAsia" w:hAnsi="Arial" w:cs="Arial"/>
          <w:sz w:val="22"/>
          <w:szCs w:val="22"/>
        </w:rPr>
        <w:t>path</w:t>
      </w:r>
      <w:proofErr w:type="spellEnd"/>
      <w:r w:rsidR="00A564FA">
        <w:rPr>
          <w:rFonts w:ascii="Arial" w:eastAsiaTheme="majorEastAsia" w:hAnsi="Arial" w:cs="Arial"/>
          <w:sz w:val="22"/>
          <w:szCs w:val="22"/>
        </w:rPr>
        <w:t xml:space="preserve"> “</w:t>
      </w:r>
      <w:proofErr w:type="spellStart"/>
      <w:r w:rsidR="00A564FA" w:rsidRPr="00D50B67">
        <w:rPr>
          <w:rFonts w:ascii="Arial" w:eastAsiaTheme="majorEastAsia" w:hAnsi="Arial" w:cs="Arial"/>
          <w:sz w:val="22"/>
          <w:szCs w:val="22"/>
        </w:rPr>
        <w:t>REST_TFGMarioIngelmoDiana</w:t>
      </w:r>
      <w:proofErr w:type="spellEnd"/>
      <w:r w:rsidR="00A564FA" w:rsidRPr="00D50B67">
        <w:rPr>
          <w:rFonts w:ascii="Arial" w:eastAsiaTheme="majorEastAsia" w:hAnsi="Arial" w:cs="Arial"/>
          <w:sz w:val="22"/>
          <w:szCs w:val="22"/>
        </w:rPr>
        <w:t>/</w:t>
      </w:r>
      <w:proofErr w:type="spellStart"/>
      <w:r w:rsidR="00A564FA">
        <w:rPr>
          <w:rFonts w:ascii="Arial" w:eastAsiaTheme="majorEastAsia" w:hAnsi="Arial" w:cs="Arial"/>
          <w:sz w:val="22"/>
          <w:szCs w:val="22"/>
        </w:rPr>
        <w:t>caracteristicas</w:t>
      </w:r>
      <w:proofErr w:type="spellEnd"/>
      <w:r w:rsidR="00A564FA">
        <w:rPr>
          <w:rFonts w:ascii="Arial" w:eastAsiaTheme="majorEastAsia" w:hAnsi="Arial" w:cs="Arial"/>
          <w:sz w:val="22"/>
          <w:szCs w:val="22"/>
        </w:rPr>
        <w:t>/{id}”.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Pr>
          <w:rFonts w:ascii="Arial" w:eastAsiaTheme="majorEastAsia" w:hAnsi="Arial" w:cs="Arial"/>
          <w:b/>
          <w:bCs/>
          <w:sz w:val="18"/>
          <w:szCs w:val="18"/>
        </w:rPr>
        <w:t>getCaracteristicas</w:t>
      </w:r>
      <w:proofErr w:type="spellEnd"/>
      <w:r>
        <w:rPr>
          <w:rFonts w:ascii="Arial" w:eastAsiaTheme="majorEastAsia" w:hAnsi="Arial" w:cs="Arial"/>
          <w:b/>
          <w:bCs/>
          <w:sz w:val="18"/>
          <w:szCs w:val="18"/>
        </w:rPr>
        <w:t>(</w:t>
      </w:r>
      <w:proofErr w:type="gramEnd"/>
      <w:r>
        <w:rPr>
          <w:rFonts w:ascii="Arial" w:eastAsiaTheme="majorEastAsia" w:hAnsi="Arial" w:cs="Arial"/>
          <w:b/>
          <w:bCs/>
          <w:sz w:val="18"/>
          <w:szCs w:val="18"/>
        </w:rPr>
        <w:t>)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Pr>
          <w:rFonts w:ascii="Arial" w:eastAsiaTheme="majorEastAsia" w:hAnsi="Arial" w:cs="Arial"/>
          <w:b/>
          <w:bCs/>
          <w:sz w:val="18"/>
          <w:szCs w:val="18"/>
        </w:rPr>
        <w:t>getCaracteristica</w:t>
      </w:r>
      <w:proofErr w:type="spellEnd"/>
      <w:r w:rsidRPr="00211252">
        <w:rPr>
          <w:rFonts w:ascii="Arial" w:eastAsiaTheme="majorEastAsia" w:hAnsi="Arial" w:cs="Arial"/>
          <w:b/>
          <w:bCs/>
          <w:sz w:val="18"/>
          <w:szCs w:val="18"/>
        </w:rPr>
        <w:t>(</w:t>
      </w:r>
      <w:proofErr w:type="gramEnd"/>
      <w:r w:rsidRPr="00211252">
        <w:rPr>
          <w:rFonts w:ascii="Arial" w:eastAsiaTheme="majorEastAsia" w:hAnsi="Arial" w:cs="Arial"/>
          <w:b/>
          <w:bCs/>
          <w:sz w:val="18"/>
          <w:szCs w:val="18"/>
        </w:rPr>
        <w:t xml:space="preserve">@PathVariable </w:t>
      </w:r>
      <w:proofErr w:type="spellStart"/>
      <w:r w:rsidRPr="00211252">
        <w:rPr>
          <w:rFonts w:ascii="Arial" w:eastAsiaTheme="majorEastAsia" w:hAnsi="Arial" w:cs="Arial"/>
          <w:b/>
          <w:bCs/>
          <w:sz w:val="18"/>
          <w:szCs w:val="18"/>
        </w:rPr>
        <w:t>String</w:t>
      </w:r>
      <w:proofErr w:type="spellEnd"/>
      <w:r w:rsidRPr="00211252">
        <w:rPr>
          <w:rFonts w:ascii="Arial" w:eastAsiaTheme="majorEastAsia" w:hAnsi="Arial" w:cs="Arial"/>
          <w:b/>
          <w:bCs/>
          <w:sz w:val="18"/>
          <w:szCs w:val="18"/>
        </w:rPr>
        <w:t xml:space="preserve">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proofErr w:type="spellStart"/>
      <w:proofErr w:type="gramStart"/>
      <w:r w:rsidRPr="0019381D">
        <w:rPr>
          <w:rFonts w:ascii="Arial" w:eastAsiaTheme="majorEastAsia" w:hAnsi="Arial" w:cs="Arial"/>
          <w:sz w:val="22"/>
          <w:szCs w:val="22"/>
        </w:rPr>
        <w:t>creaOReemplazaDispositivo</w:t>
      </w:r>
      <w:proofErr w:type="spellEnd"/>
      <w:r w:rsidRPr="0019381D">
        <w:rPr>
          <w:rFonts w:ascii="Arial" w:eastAsiaTheme="majorEastAsia" w:hAnsi="Arial" w:cs="Arial"/>
          <w:sz w:val="22"/>
          <w:szCs w:val="22"/>
        </w:rPr>
        <w:t>(</w:t>
      </w:r>
      <w:proofErr w:type="gramEnd"/>
      <w:r w:rsidRPr="0019381D">
        <w:rPr>
          <w:rFonts w:ascii="Arial" w:eastAsiaTheme="majorEastAsia" w:hAnsi="Arial" w:cs="Arial"/>
          <w:sz w:val="22"/>
          <w:szCs w:val="22"/>
        </w:rPr>
        <w:t xml:space="preserve">@PathVariable </w:t>
      </w:r>
      <w:proofErr w:type="spellStart"/>
      <w:r w:rsidRPr="0019381D">
        <w:rPr>
          <w:rFonts w:ascii="Arial" w:eastAsiaTheme="majorEastAsia" w:hAnsi="Arial" w:cs="Arial"/>
          <w:sz w:val="22"/>
          <w:szCs w:val="22"/>
        </w:rPr>
        <w:t>String</w:t>
      </w:r>
      <w:proofErr w:type="spellEnd"/>
      <w:r w:rsidRPr="0019381D">
        <w:rPr>
          <w:rFonts w:ascii="Arial" w:eastAsiaTheme="majorEastAsia" w:hAnsi="Arial" w:cs="Arial"/>
          <w:sz w:val="22"/>
          <w:szCs w:val="22"/>
        </w:rPr>
        <w:t xml:space="preserve"> id, @RequestBody Dispositivo d)</w:t>
      </w:r>
      <w:r>
        <w:rPr>
          <w:rFonts w:ascii="Arial" w:eastAsiaTheme="majorEastAsia" w:hAnsi="Arial" w:cs="Arial"/>
          <w:sz w:val="22"/>
          <w:szCs w:val="22"/>
        </w:rPr>
        <w:t xml:space="preserve"> se encarga de gestionar las peticiones PUT con el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w:t>
      </w:r>
      <w:proofErr w:type="spellStart"/>
      <w:r w:rsidRPr="00D50B67">
        <w:rPr>
          <w:rFonts w:ascii="Arial" w:eastAsiaTheme="majorEastAsia" w:hAnsi="Arial" w:cs="Arial"/>
          <w:sz w:val="22"/>
          <w:szCs w:val="22"/>
        </w:rPr>
        <w:t>REST_TFGMarioIngelmoDiana</w:t>
      </w:r>
      <w:proofErr w:type="spellEnd"/>
      <w:r w:rsidRPr="00D50B67">
        <w:rPr>
          <w:rFonts w:ascii="Arial" w:eastAsiaTheme="majorEastAsia" w:hAnsi="Arial" w:cs="Arial"/>
          <w:sz w:val="22"/>
          <w:szCs w:val="22"/>
        </w:rPr>
        <w:t>/dispositivos</w:t>
      </w:r>
      <w:r>
        <w:rPr>
          <w:rFonts w:ascii="Arial" w:eastAsiaTheme="majorEastAsia" w:hAnsi="Arial" w:cs="Arial"/>
          <w:sz w:val="22"/>
          <w:szCs w:val="22"/>
        </w:rPr>
        <w:t xml:space="preserve">/{id}” y de crear o actualizar el dispositivo cuyo id se pasa en el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en caso de que los </w:t>
      </w:r>
      <w:proofErr w:type="spellStart"/>
      <w:r>
        <w:rPr>
          <w:rFonts w:ascii="Arial" w:eastAsiaTheme="majorEastAsia" w:hAnsi="Arial" w:cs="Arial"/>
          <w:sz w:val="22"/>
          <w:szCs w:val="22"/>
        </w:rPr>
        <w:t>ids</w:t>
      </w:r>
      <w:proofErr w:type="spellEnd"/>
      <w:r>
        <w:rPr>
          <w:rFonts w:ascii="Arial" w:eastAsiaTheme="majorEastAsia" w:hAnsi="Arial" w:cs="Arial"/>
          <w:sz w:val="22"/>
          <w:szCs w:val="22"/>
        </w:rPr>
        <w:t xml:space="preserve">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sidRPr="0019381D">
        <w:rPr>
          <w:rFonts w:ascii="Arial" w:eastAsiaTheme="majorEastAsia" w:hAnsi="Arial" w:cs="Arial"/>
          <w:b/>
          <w:bCs/>
          <w:sz w:val="18"/>
          <w:szCs w:val="18"/>
        </w:rPr>
        <w:t>creaOReemplazaDispositivo</w:t>
      </w:r>
      <w:proofErr w:type="spellEnd"/>
      <w:r w:rsidRPr="0019381D">
        <w:rPr>
          <w:rFonts w:ascii="Arial" w:eastAsiaTheme="majorEastAsia" w:hAnsi="Arial" w:cs="Arial"/>
          <w:b/>
          <w:bCs/>
          <w:sz w:val="18"/>
          <w:szCs w:val="18"/>
        </w:rPr>
        <w:t>(</w:t>
      </w:r>
      <w:proofErr w:type="gramEnd"/>
      <w:r w:rsidRPr="0019381D">
        <w:rPr>
          <w:rFonts w:ascii="Arial" w:eastAsiaTheme="majorEastAsia" w:hAnsi="Arial" w:cs="Arial"/>
          <w:b/>
          <w:bCs/>
          <w:sz w:val="18"/>
          <w:szCs w:val="18"/>
        </w:rPr>
        <w:t xml:space="preserve">@PathVariable </w:t>
      </w:r>
      <w:proofErr w:type="spellStart"/>
      <w:r w:rsidRPr="0019381D">
        <w:rPr>
          <w:rFonts w:ascii="Arial" w:eastAsiaTheme="majorEastAsia" w:hAnsi="Arial" w:cs="Arial"/>
          <w:b/>
          <w:bCs/>
          <w:sz w:val="18"/>
          <w:szCs w:val="18"/>
        </w:rPr>
        <w:t>String</w:t>
      </w:r>
      <w:proofErr w:type="spellEnd"/>
      <w:r w:rsidRPr="0019381D">
        <w:rPr>
          <w:rFonts w:ascii="Arial" w:eastAsiaTheme="majorEastAsia" w:hAnsi="Arial" w:cs="Arial"/>
          <w:b/>
          <w:bCs/>
          <w:sz w:val="18"/>
          <w:szCs w:val="18"/>
        </w:rPr>
        <w:t xml:space="preserve">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proofErr w:type="spellStart"/>
      <w:proofErr w:type="gramStart"/>
      <w:r w:rsidRPr="0019381D">
        <w:rPr>
          <w:rFonts w:ascii="Arial" w:eastAsiaTheme="majorEastAsia" w:hAnsi="Arial" w:cs="Arial"/>
          <w:sz w:val="22"/>
          <w:szCs w:val="22"/>
        </w:rPr>
        <w:t>creaCaracteristica</w:t>
      </w:r>
      <w:proofErr w:type="spellEnd"/>
      <w:r w:rsidRPr="0019381D">
        <w:rPr>
          <w:rFonts w:ascii="Arial" w:eastAsiaTheme="majorEastAsia" w:hAnsi="Arial" w:cs="Arial"/>
          <w:sz w:val="22"/>
          <w:szCs w:val="22"/>
        </w:rPr>
        <w:t>(</w:t>
      </w:r>
      <w:proofErr w:type="gramEnd"/>
      <w:r w:rsidRPr="0019381D">
        <w:rPr>
          <w:rFonts w:ascii="Arial" w:eastAsiaTheme="majorEastAsia" w:hAnsi="Arial" w:cs="Arial"/>
          <w:sz w:val="22"/>
          <w:szCs w:val="22"/>
        </w:rPr>
        <w:t xml:space="preserve">@RequestBody </w:t>
      </w:r>
      <w:proofErr w:type="spellStart"/>
      <w:r w:rsidRPr="0019381D">
        <w:rPr>
          <w:rFonts w:ascii="Arial" w:eastAsiaTheme="majorEastAsia" w:hAnsi="Arial" w:cs="Arial"/>
          <w:sz w:val="22"/>
          <w:szCs w:val="22"/>
        </w:rPr>
        <w:t>Caracteristica</w:t>
      </w:r>
      <w:proofErr w:type="spellEnd"/>
      <w:r w:rsidRPr="0019381D">
        <w:rPr>
          <w:rFonts w:ascii="Arial" w:eastAsiaTheme="majorEastAsia" w:hAnsi="Arial" w:cs="Arial"/>
          <w:sz w:val="22"/>
          <w:szCs w:val="22"/>
        </w:rPr>
        <w:t xml:space="preserve"> c)</w:t>
      </w:r>
      <w:r w:rsidR="005915D6">
        <w:rPr>
          <w:rFonts w:eastAsiaTheme="majorEastAsia"/>
        </w:rPr>
        <w:t xml:space="preserve"> </w:t>
      </w:r>
      <w:r w:rsidR="005915D6">
        <w:rPr>
          <w:rFonts w:ascii="Arial" w:eastAsiaTheme="majorEastAsia" w:hAnsi="Arial" w:cs="Arial"/>
          <w:sz w:val="22"/>
          <w:szCs w:val="22"/>
        </w:rPr>
        <w:t xml:space="preserve">se encarga de gestionar las peticiones POST con el </w:t>
      </w:r>
      <w:proofErr w:type="spellStart"/>
      <w:r w:rsidR="005915D6">
        <w:rPr>
          <w:rFonts w:ascii="Arial" w:eastAsiaTheme="majorEastAsia" w:hAnsi="Arial" w:cs="Arial"/>
          <w:sz w:val="22"/>
          <w:szCs w:val="22"/>
        </w:rPr>
        <w:t>path</w:t>
      </w:r>
      <w:proofErr w:type="spellEnd"/>
      <w:r w:rsidR="005915D6">
        <w:rPr>
          <w:rFonts w:ascii="Arial" w:eastAsiaTheme="majorEastAsia" w:hAnsi="Arial" w:cs="Arial"/>
          <w:sz w:val="22"/>
          <w:szCs w:val="22"/>
        </w:rPr>
        <w:t xml:space="preserve"> “</w:t>
      </w:r>
      <w:proofErr w:type="spellStart"/>
      <w:r w:rsidR="005915D6" w:rsidRPr="00D50B67">
        <w:rPr>
          <w:rFonts w:ascii="Arial" w:eastAsiaTheme="majorEastAsia" w:hAnsi="Arial" w:cs="Arial"/>
          <w:sz w:val="22"/>
          <w:szCs w:val="22"/>
        </w:rPr>
        <w:t>REST_TFGMarioIngelmoDiana</w:t>
      </w:r>
      <w:proofErr w:type="spellEnd"/>
      <w:r w:rsidR="005915D6" w:rsidRPr="00D50B67">
        <w:rPr>
          <w:rFonts w:ascii="Arial" w:eastAsiaTheme="majorEastAsia" w:hAnsi="Arial" w:cs="Arial"/>
          <w:sz w:val="22"/>
          <w:szCs w:val="22"/>
        </w:rPr>
        <w:t>/</w:t>
      </w:r>
      <w:r w:rsidR="005915D6" w:rsidRPr="00A564FA">
        <w:rPr>
          <w:rFonts w:ascii="Arial" w:eastAsiaTheme="majorEastAsia" w:hAnsi="Arial" w:cs="Arial"/>
          <w:sz w:val="22"/>
          <w:szCs w:val="22"/>
        </w:rPr>
        <w:t xml:space="preserve"> </w:t>
      </w:r>
      <w:proofErr w:type="spellStart"/>
      <w:r w:rsidR="005915D6">
        <w:rPr>
          <w:rFonts w:ascii="Arial" w:eastAsiaTheme="majorEastAsia" w:hAnsi="Arial" w:cs="Arial"/>
          <w:sz w:val="22"/>
          <w:szCs w:val="22"/>
        </w:rPr>
        <w:t>caracteristicas</w:t>
      </w:r>
      <w:proofErr w:type="spellEnd"/>
      <w:r w:rsidR="005915D6">
        <w:rPr>
          <w:rFonts w:ascii="Arial" w:eastAsiaTheme="majorEastAsia" w:hAnsi="Arial" w:cs="Arial"/>
          <w:sz w:val="22"/>
          <w:szCs w:val="22"/>
        </w:rPr>
        <w:t>”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sidRPr="00FB2B45">
        <w:rPr>
          <w:rFonts w:ascii="Arial" w:eastAsiaTheme="majorEastAsia" w:hAnsi="Arial" w:cs="Arial"/>
          <w:b/>
          <w:bCs/>
          <w:sz w:val="18"/>
          <w:szCs w:val="18"/>
        </w:rPr>
        <w:t>creaCaracteristica</w:t>
      </w:r>
      <w:proofErr w:type="spellEnd"/>
      <w:r w:rsidRPr="00FB2B45">
        <w:rPr>
          <w:rFonts w:ascii="Arial" w:eastAsiaTheme="majorEastAsia" w:hAnsi="Arial" w:cs="Arial"/>
          <w:b/>
          <w:bCs/>
          <w:sz w:val="18"/>
          <w:szCs w:val="18"/>
        </w:rPr>
        <w:t>(</w:t>
      </w:r>
      <w:proofErr w:type="gramEnd"/>
      <w:r w:rsidRPr="00FB2B45">
        <w:rPr>
          <w:rFonts w:ascii="Arial" w:eastAsiaTheme="majorEastAsia" w:hAnsi="Arial" w:cs="Arial"/>
          <w:b/>
          <w:bCs/>
          <w:sz w:val="18"/>
          <w:szCs w:val="18"/>
        </w:rPr>
        <w:t xml:space="preserve">@RequestBody </w:t>
      </w:r>
      <w:proofErr w:type="spellStart"/>
      <w:r w:rsidRPr="00FB2B45">
        <w:rPr>
          <w:rFonts w:ascii="Arial" w:eastAsiaTheme="majorEastAsia" w:hAnsi="Arial" w:cs="Arial"/>
          <w:b/>
          <w:bCs/>
          <w:sz w:val="18"/>
          <w:szCs w:val="18"/>
        </w:rPr>
        <w:t>Caracteristica</w:t>
      </w:r>
      <w:proofErr w:type="spellEnd"/>
      <w:r w:rsidRPr="00FB2B45">
        <w:rPr>
          <w:rFonts w:ascii="Arial" w:eastAsiaTheme="majorEastAsia" w:hAnsi="Arial" w:cs="Arial"/>
          <w:b/>
          <w:bCs/>
          <w:sz w:val="18"/>
          <w:szCs w:val="18"/>
        </w:rPr>
        <w:t xml:space="preserve">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6" w:name="_Toc138982843"/>
      <w:r w:rsidRPr="00F22776">
        <w:rPr>
          <w:rFonts w:ascii="Arial" w:hAnsi="Arial" w:cs="Arial"/>
          <w:b/>
          <w:bCs/>
          <w:color w:val="auto"/>
        </w:rPr>
        <w:t>Implementación de la seguridad y la configuración</w:t>
      </w:r>
      <w:bookmarkEnd w:id="36"/>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se ha añadido en el controlador (GeneralController.java) un método </w:t>
      </w:r>
      <w:proofErr w:type="spellStart"/>
      <w:proofErr w:type="gramStart"/>
      <w:r>
        <w:rPr>
          <w:rFonts w:ascii="Arial" w:eastAsiaTheme="majorEastAsia" w:hAnsi="Arial" w:cs="Arial"/>
          <w:sz w:val="22"/>
          <w:szCs w:val="22"/>
        </w:rPr>
        <w:t>getToken</w:t>
      </w:r>
      <w:proofErr w:type="spellEnd"/>
      <w:r>
        <w:rPr>
          <w:rFonts w:ascii="Arial" w:eastAsiaTheme="majorEastAsia" w:hAnsi="Arial" w:cs="Arial"/>
          <w:sz w:val="22"/>
          <w:szCs w:val="22"/>
        </w:rPr>
        <w:t>(</w:t>
      </w:r>
      <w:proofErr w:type="gramEnd"/>
      <w:r w:rsidRPr="009D02E7">
        <w:rPr>
          <w:rFonts w:ascii="Arial" w:eastAsiaTheme="majorEastAsia" w:hAnsi="Arial" w:cs="Arial"/>
          <w:sz w:val="22"/>
          <w:szCs w:val="22"/>
        </w:rPr>
        <w:t>@RequestBody Credenciales c</w:t>
      </w:r>
      <w:r>
        <w:rPr>
          <w:rFonts w:ascii="Arial" w:eastAsiaTheme="majorEastAsia" w:hAnsi="Arial" w:cs="Arial"/>
          <w:sz w:val="22"/>
          <w:szCs w:val="22"/>
        </w:rPr>
        <w:t xml:space="preserve">) que se encarga de gestionar las llamadas POST al </w:t>
      </w:r>
      <w:proofErr w:type="spellStart"/>
      <w:r>
        <w:rPr>
          <w:rFonts w:ascii="Arial" w:eastAsiaTheme="majorEastAsia" w:hAnsi="Arial" w:cs="Arial"/>
          <w:sz w:val="22"/>
          <w:szCs w:val="22"/>
        </w:rPr>
        <w:t>path</w:t>
      </w:r>
      <w:proofErr w:type="spellEnd"/>
      <w:r>
        <w:rPr>
          <w:rFonts w:ascii="Arial" w:eastAsiaTheme="majorEastAsia" w:hAnsi="Arial" w:cs="Arial"/>
          <w:sz w:val="22"/>
          <w:szCs w:val="22"/>
        </w:rPr>
        <w:t xml:space="preserve"> “</w:t>
      </w:r>
      <w:proofErr w:type="spellStart"/>
      <w:r w:rsidRPr="00D50B67">
        <w:rPr>
          <w:rFonts w:ascii="Arial" w:eastAsiaTheme="majorEastAsia" w:hAnsi="Arial" w:cs="Arial"/>
          <w:sz w:val="22"/>
          <w:szCs w:val="22"/>
        </w:rPr>
        <w:t>REST_TFGMarioIngelmoDiana</w:t>
      </w:r>
      <w:proofErr w:type="spellEnd"/>
      <w:r w:rsidRPr="00D50B67">
        <w:rPr>
          <w:rFonts w:ascii="Arial" w:eastAsiaTheme="majorEastAsia" w:hAnsi="Arial" w:cs="Arial"/>
          <w:sz w:val="22"/>
          <w:szCs w:val="22"/>
        </w:rPr>
        <w:t>/</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sidRPr="009D02E7">
        <w:rPr>
          <w:rFonts w:ascii="Arial" w:eastAsiaTheme="majorEastAsia" w:hAnsi="Arial" w:cs="Arial"/>
          <w:b/>
          <w:bCs/>
          <w:sz w:val="18"/>
          <w:szCs w:val="18"/>
        </w:rPr>
        <w:t>getToken</w:t>
      </w:r>
      <w:proofErr w:type="spellEnd"/>
      <w:r w:rsidRPr="009D02E7">
        <w:rPr>
          <w:rFonts w:ascii="Arial" w:eastAsiaTheme="majorEastAsia" w:hAnsi="Arial" w:cs="Arial"/>
          <w:b/>
          <w:bCs/>
          <w:sz w:val="18"/>
          <w:szCs w:val="18"/>
        </w:rPr>
        <w:t>(</w:t>
      </w:r>
      <w:proofErr w:type="gramEnd"/>
      <w:r w:rsidRPr="009D02E7">
        <w:rPr>
          <w:rFonts w:ascii="Arial" w:eastAsiaTheme="majorEastAsia" w:hAnsi="Arial" w:cs="Arial"/>
          <w:b/>
          <w:bCs/>
          <w:sz w:val="18"/>
          <w:szCs w:val="18"/>
        </w:rPr>
        <w:t>@RequestBody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las credenciales se han recogido, es necesario autenticar al usuario, esto se hace de manera automática utilizando el </w:t>
      </w:r>
      <w:proofErr w:type="spellStart"/>
      <w:r>
        <w:rPr>
          <w:rFonts w:ascii="Arial" w:eastAsiaTheme="majorEastAsia" w:hAnsi="Arial" w:cs="Arial"/>
          <w:sz w:val="22"/>
          <w:szCs w:val="22"/>
        </w:rPr>
        <w:t>AuthenticationManager</w:t>
      </w:r>
      <w:proofErr w:type="spellEnd"/>
      <w:r>
        <w:rPr>
          <w:rFonts w:ascii="Arial" w:eastAsiaTheme="majorEastAsia" w:hAnsi="Arial" w:cs="Arial"/>
          <w:sz w:val="22"/>
          <w:szCs w:val="22"/>
        </w:rPr>
        <w:t xml:space="preserve"> de la dependencia de seguridad de Spring. Después se carga el usuario, esto se hace con un @Service que implementa </w:t>
      </w:r>
      <w:proofErr w:type="spellStart"/>
      <w:r>
        <w:rPr>
          <w:rFonts w:ascii="Arial" w:eastAsiaTheme="majorEastAsia" w:hAnsi="Arial" w:cs="Arial"/>
          <w:sz w:val="22"/>
          <w:szCs w:val="22"/>
        </w:rPr>
        <w:t>UserDetailsService</w:t>
      </w:r>
      <w:proofErr w:type="spellEnd"/>
      <w:r>
        <w:rPr>
          <w:rFonts w:ascii="Arial" w:eastAsiaTheme="majorEastAsia" w:hAnsi="Arial" w:cs="Arial"/>
          <w:sz w:val="22"/>
          <w:szCs w:val="22"/>
        </w:rPr>
        <w:t>,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w:t>
      </w:r>
      <w:proofErr w:type="gramStart"/>
      <w:r>
        <w:rPr>
          <w:rFonts w:ascii="Arial" w:eastAsiaTheme="majorEastAsia" w:hAnsi="Arial" w:cs="Arial"/>
          <w:sz w:val="22"/>
          <w:szCs w:val="22"/>
        </w:rPr>
        <w:t>un clase</w:t>
      </w:r>
      <w:proofErr w:type="gramEnd"/>
      <w:r>
        <w:rPr>
          <w:rFonts w:ascii="Arial" w:eastAsiaTheme="majorEastAsia" w:hAnsi="Arial" w:cs="Arial"/>
          <w:sz w:val="22"/>
          <w:szCs w:val="22"/>
        </w:rPr>
        <w:t xml:space="preserv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sidRPr="004B656F">
        <w:rPr>
          <w:rFonts w:ascii="Arial" w:eastAsiaTheme="majorEastAsia" w:hAnsi="Arial" w:cs="Arial"/>
          <w:b/>
          <w:bCs/>
          <w:sz w:val="18"/>
          <w:szCs w:val="18"/>
        </w:rPr>
        <w:t>generaToken</w:t>
      </w:r>
      <w:proofErr w:type="spellEnd"/>
      <w:r w:rsidRPr="004B656F">
        <w:rPr>
          <w:rFonts w:ascii="Arial" w:eastAsiaTheme="majorEastAsia" w:hAnsi="Arial" w:cs="Arial"/>
          <w:b/>
          <w:bCs/>
          <w:sz w:val="18"/>
          <w:szCs w:val="18"/>
        </w:rPr>
        <w:t>(</w:t>
      </w:r>
      <w:proofErr w:type="spellStart"/>
      <w:proofErr w:type="gramEnd"/>
      <w:r w:rsidRPr="004B656F">
        <w:rPr>
          <w:rFonts w:ascii="Arial" w:eastAsiaTheme="majorEastAsia" w:hAnsi="Arial" w:cs="Arial"/>
          <w:b/>
          <w:bCs/>
          <w:sz w:val="18"/>
          <w:szCs w:val="18"/>
        </w:rPr>
        <w:t>String</w:t>
      </w:r>
      <w:proofErr w:type="spellEnd"/>
      <w:r w:rsidRPr="004B656F">
        <w:rPr>
          <w:rFonts w:ascii="Arial" w:eastAsiaTheme="majorEastAsia" w:hAnsi="Arial" w:cs="Arial"/>
          <w:b/>
          <w:bCs/>
          <w:sz w:val="18"/>
          <w:szCs w:val="18"/>
        </w:rPr>
        <w:t xml:space="preserve"> nombre, </w:t>
      </w:r>
      <w:proofErr w:type="spellStart"/>
      <w:r w:rsidRPr="004B656F">
        <w:rPr>
          <w:rFonts w:ascii="Arial" w:eastAsiaTheme="majorEastAsia" w:hAnsi="Arial" w:cs="Arial"/>
          <w:b/>
          <w:bCs/>
          <w:sz w:val="18"/>
          <w:szCs w:val="18"/>
        </w:rPr>
        <w:t>String</w:t>
      </w:r>
      <w:proofErr w:type="spellEnd"/>
      <w:r w:rsidRPr="004B656F">
        <w:rPr>
          <w:rFonts w:ascii="Arial" w:eastAsiaTheme="majorEastAsia" w:hAnsi="Arial" w:cs="Arial"/>
          <w:b/>
          <w:bCs/>
          <w:sz w:val="18"/>
          <w:szCs w:val="18"/>
        </w:rPr>
        <w:t xml:space="preserve">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w:t>
      </w:r>
      <w:proofErr w:type="gramStart"/>
      <w:r>
        <w:rPr>
          <w:rFonts w:ascii="Arial" w:eastAsiaTheme="majorEastAsia" w:hAnsi="Arial" w:cs="Arial"/>
          <w:sz w:val="22"/>
          <w:szCs w:val="22"/>
        </w:rPr>
        <w:t>que</w:t>
      </w:r>
      <w:proofErr w:type="gramEnd"/>
      <w:r>
        <w:rPr>
          <w:rFonts w:ascii="Arial" w:eastAsiaTheme="majorEastAsia" w:hAnsi="Arial" w:cs="Arial"/>
          <w:sz w:val="22"/>
          <w:szCs w:val="22"/>
        </w:rPr>
        <w:t xml:space="preserve"> al lanzar el servicio, este la detecte como una configuración propia y la aplique. En esta clase, se crea un @Bean que se encargará de deshabilitar </w:t>
      </w:r>
      <w:r w:rsidR="00C57BF7">
        <w:rPr>
          <w:rFonts w:ascii="Arial" w:eastAsiaTheme="majorEastAsia" w:hAnsi="Arial" w:cs="Arial"/>
          <w:sz w:val="22"/>
          <w:szCs w:val="22"/>
        </w:rPr>
        <w:t xml:space="preserve">el </w:t>
      </w:r>
      <w:proofErr w:type="spellStart"/>
      <w:r w:rsidR="00C57BF7">
        <w:rPr>
          <w:rFonts w:ascii="Arial" w:eastAsiaTheme="majorEastAsia" w:hAnsi="Arial" w:cs="Arial"/>
          <w:sz w:val="22"/>
          <w:szCs w:val="22"/>
        </w:rPr>
        <w:t>csrf</w:t>
      </w:r>
      <w:proofErr w:type="spellEnd"/>
      <w:r w:rsidR="00C57BF7">
        <w:rPr>
          <w:rFonts w:ascii="Arial" w:eastAsiaTheme="majorEastAsia" w:hAnsi="Arial" w:cs="Arial"/>
          <w:sz w:val="22"/>
          <w:szCs w:val="22"/>
        </w:rPr>
        <w:t xml:space="preserve">, para así permitir el uso de tokens JWT, también se encargará de autorizar determinadas llamadas sin autenticación y de aplicar una configuración de </w:t>
      </w:r>
      <w:proofErr w:type="spellStart"/>
      <w:r w:rsidR="00C57BF7">
        <w:rPr>
          <w:rFonts w:ascii="Arial" w:eastAsiaTheme="majorEastAsia" w:hAnsi="Arial" w:cs="Arial"/>
          <w:sz w:val="22"/>
          <w:szCs w:val="22"/>
        </w:rPr>
        <w:t>cors</w:t>
      </w:r>
      <w:proofErr w:type="spellEnd"/>
      <w:r w:rsidR="00C57BF7">
        <w:rPr>
          <w:rFonts w:ascii="Arial" w:eastAsiaTheme="majorEastAsia" w:hAnsi="Arial" w:cs="Arial"/>
          <w:sz w:val="22"/>
          <w:szCs w:val="22"/>
        </w:rPr>
        <w:t xml:space="preserve">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proofErr w:type="spellStart"/>
      <w:r>
        <w:rPr>
          <w:rFonts w:ascii="Arial" w:eastAsiaTheme="majorEastAsia" w:hAnsi="Arial" w:cs="Arial"/>
          <w:b/>
          <w:bCs/>
          <w:sz w:val="18"/>
          <w:szCs w:val="18"/>
        </w:rPr>
        <w:t>Bean</w:t>
      </w:r>
      <w:proofErr w:type="spellEnd"/>
      <w:r>
        <w:rPr>
          <w:rFonts w:ascii="Arial" w:eastAsiaTheme="majorEastAsia" w:hAnsi="Arial" w:cs="Arial"/>
          <w:b/>
          <w:bCs/>
          <w:sz w:val="18"/>
          <w:szCs w:val="18"/>
        </w:rPr>
        <w:t xml:space="preserve">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w:t>
      </w:r>
      <w:proofErr w:type="spellStart"/>
      <w:proofErr w:type="gramStart"/>
      <w:r w:rsidR="00974820">
        <w:rPr>
          <w:rFonts w:ascii="Arial" w:eastAsiaTheme="majorEastAsia" w:hAnsi="Arial" w:cs="Arial"/>
          <w:sz w:val="22"/>
          <w:szCs w:val="22"/>
        </w:rPr>
        <w:t>JwtRequestFilter,java</w:t>
      </w:r>
      <w:proofErr w:type="spellEnd"/>
      <w:proofErr w:type="gramEnd"/>
      <w:r w:rsidR="00974820">
        <w:rPr>
          <w:rFonts w:ascii="Arial" w:eastAsiaTheme="majorEastAsia" w:hAnsi="Arial" w:cs="Arial"/>
          <w:sz w:val="22"/>
          <w:szCs w:val="22"/>
        </w:rPr>
        <w:t xml:space="preserve">)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w:t>
      </w:r>
      <w:proofErr w:type="spellStart"/>
      <w:r w:rsidR="00974820">
        <w:rPr>
          <w:rFonts w:ascii="Arial" w:eastAsiaTheme="majorEastAsia" w:hAnsi="Arial" w:cs="Arial"/>
          <w:sz w:val="22"/>
          <w:szCs w:val="22"/>
        </w:rPr>
        <w:t>Authorization</w:t>
      </w:r>
      <w:proofErr w:type="spellEnd"/>
      <w:r w:rsidR="00974820">
        <w:rPr>
          <w:rFonts w:ascii="Arial" w:eastAsiaTheme="majorEastAsia" w:hAnsi="Arial" w:cs="Arial"/>
          <w:sz w:val="22"/>
          <w:szCs w:val="22"/>
        </w:rPr>
        <w:t xml:space="preserve">),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proofErr w:type="gramStart"/>
      <w:r>
        <w:rPr>
          <w:rFonts w:ascii="Arial" w:eastAsiaTheme="majorEastAsia" w:hAnsi="Arial" w:cs="Arial"/>
          <w:b/>
          <w:bCs/>
          <w:sz w:val="18"/>
          <w:szCs w:val="18"/>
        </w:rPr>
        <w:t>validaToken</w:t>
      </w:r>
      <w:proofErr w:type="spellEnd"/>
      <w:r w:rsidRPr="004B656F">
        <w:rPr>
          <w:rFonts w:ascii="Arial" w:eastAsiaTheme="majorEastAsia" w:hAnsi="Arial" w:cs="Arial"/>
          <w:b/>
          <w:bCs/>
          <w:sz w:val="18"/>
          <w:szCs w:val="18"/>
        </w:rPr>
        <w:t>(</w:t>
      </w:r>
      <w:proofErr w:type="spellStart"/>
      <w:proofErr w:type="gramEnd"/>
      <w:r w:rsidRPr="004B656F">
        <w:rPr>
          <w:rFonts w:ascii="Arial" w:eastAsiaTheme="majorEastAsia" w:hAnsi="Arial" w:cs="Arial"/>
          <w:b/>
          <w:bCs/>
          <w:sz w:val="18"/>
          <w:szCs w:val="18"/>
        </w:rPr>
        <w:t>String</w:t>
      </w:r>
      <w:proofErr w:type="spellEnd"/>
      <w:r w:rsidRPr="004B656F">
        <w:rPr>
          <w:rFonts w:ascii="Arial" w:eastAsiaTheme="majorEastAsia" w:hAnsi="Arial" w:cs="Arial"/>
          <w:b/>
          <w:bCs/>
          <w:sz w:val="18"/>
          <w:szCs w:val="18"/>
        </w:rPr>
        <w:t xml:space="preserve">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para que las peticiones puedan hacerse desde cualquier dirección, hay que habilitar en el </w:t>
      </w:r>
      <w:proofErr w:type="spellStart"/>
      <w:r>
        <w:rPr>
          <w:rFonts w:ascii="Arial" w:eastAsiaTheme="majorEastAsia" w:hAnsi="Arial" w:cs="Arial"/>
          <w:sz w:val="22"/>
          <w:szCs w:val="22"/>
        </w:rPr>
        <w:t>cors</w:t>
      </w:r>
      <w:proofErr w:type="spellEnd"/>
      <w:r>
        <w:rPr>
          <w:rFonts w:ascii="Arial" w:eastAsiaTheme="majorEastAsia" w:hAnsi="Arial" w:cs="Arial"/>
          <w:sz w:val="22"/>
          <w:szCs w:val="22"/>
        </w:rPr>
        <w:t xml:space="preserve"> diferentes orígenes, métodos, etc. Esto se hace con la clase CorsConfig.java anotada con @Configuration y con un @Bean que se encarga de la configuración personalizada del </w:t>
      </w:r>
      <w:proofErr w:type="spellStart"/>
      <w:r>
        <w:rPr>
          <w:rFonts w:ascii="Arial" w:eastAsiaTheme="majorEastAsia" w:hAnsi="Arial" w:cs="Arial"/>
          <w:sz w:val="22"/>
          <w:szCs w:val="22"/>
        </w:rPr>
        <w:t>cors</w:t>
      </w:r>
      <w:proofErr w:type="spellEnd"/>
      <w:r>
        <w:rPr>
          <w:rFonts w:ascii="Arial" w:eastAsiaTheme="majorEastAsia" w:hAnsi="Arial" w:cs="Arial"/>
          <w:sz w:val="22"/>
          <w:szCs w:val="22"/>
        </w:rPr>
        <w:t>.</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proofErr w:type="spellStart"/>
      <w:r>
        <w:rPr>
          <w:rFonts w:ascii="Arial" w:eastAsiaTheme="majorEastAsia" w:hAnsi="Arial" w:cs="Arial"/>
          <w:b/>
          <w:bCs/>
          <w:sz w:val="18"/>
          <w:szCs w:val="18"/>
        </w:rPr>
        <w:t>Bean</w:t>
      </w:r>
      <w:proofErr w:type="spellEnd"/>
      <w:r>
        <w:rPr>
          <w:rFonts w:ascii="Arial" w:eastAsiaTheme="majorEastAsia" w:hAnsi="Arial" w:cs="Arial"/>
          <w:b/>
          <w:bCs/>
          <w:sz w:val="18"/>
          <w:szCs w:val="18"/>
        </w:rPr>
        <w:t xml:space="preserve"> de la clase CorsConfig.java para la configuración del </w:t>
      </w:r>
      <w:proofErr w:type="spellStart"/>
      <w:r>
        <w:rPr>
          <w:rFonts w:ascii="Arial" w:eastAsiaTheme="majorEastAsia" w:hAnsi="Arial" w:cs="Arial"/>
          <w:b/>
          <w:bCs/>
          <w:sz w:val="18"/>
          <w:szCs w:val="18"/>
        </w:rPr>
        <w:t>cors</w:t>
      </w:r>
      <w:proofErr w:type="spellEnd"/>
    </w:p>
    <w:p w14:paraId="4A5987E3" w14:textId="7E3040DD" w:rsidR="001A05D3" w:rsidRPr="00AC7135" w:rsidRDefault="007B1F0C" w:rsidP="00AC7135">
      <w:pPr>
        <w:pStyle w:val="Heading2"/>
        <w:numPr>
          <w:ilvl w:val="1"/>
          <w:numId w:val="3"/>
        </w:numPr>
        <w:spacing w:after="240"/>
        <w:ind w:left="0" w:firstLine="0"/>
        <w:jc w:val="both"/>
        <w:rPr>
          <w:rFonts w:ascii="Arial" w:hAnsi="Arial" w:cs="Arial"/>
          <w:b/>
          <w:bCs/>
          <w:color w:val="auto"/>
          <w:sz w:val="28"/>
          <w:szCs w:val="28"/>
        </w:rPr>
      </w:pPr>
      <w:bookmarkStart w:id="37" w:name="_Toc138982844"/>
      <w:r w:rsidRPr="007B1F0C">
        <w:rPr>
          <w:rFonts w:ascii="Arial" w:hAnsi="Arial" w:cs="Arial"/>
          <w:b/>
          <w:bCs/>
          <w:color w:val="auto"/>
          <w:sz w:val="28"/>
          <w:szCs w:val="28"/>
        </w:rPr>
        <w:lastRenderedPageBreak/>
        <w:t>Pruebas del servicio</w:t>
      </w:r>
      <w:bookmarkEnd w:id="37"/>
    </w:p>
    <w:p w14:paraId="088AEB3B" w14:textId="6091393A"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para probar cada una de las funcionalidades básicas del servicio, esto es, cada una de las peticiones que se pueden realizar al servicio, se han probado tanto casos de éxito a la hora de recuperar los dispositivos, como casos de error, por </w:t>
      </w:r>
      <w:proofErr w:type="gramStart"/>
      <w:r>
        <w:rPr>
          <w:rFonts w:ascii="Arial" w:eastAsiaTheme="majorEastAsia" w:hAnsi="Arial" w:cs="Arial"/>
          <w:sz w:val="22"/>
          <w:szCs w:val="22"/>
        </w:rPr>
        <w:t>ejemplo</w:t>
      </w:r>
      <w:proofErr w:type="gramEnd"/>
      <w:r>
        <w:rPr>
          <w:rFonts w:ascii="Arial" w:eastAsiaTheme="majorEastAsia" w:hAnsi="Arial" w:cs="Arial"/>
          <w:sz w:val="22"/>
          <w:szCs w:val="22"/>
        </w:rPr>
        <w:t xml:space="preserve">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Heading2"/>
        <w:numPr>
          <w:ilvl w:val="1"/>
          <w:numId w:val="3"/>
        </w:numPr>
        <w:spacing w:after="240"/>
        <w:ind w:left="0" w:firstLine="0"/>
        <w:jc w:val="both"/>
        <w:rPr>
          <w:rFonts w:ascii="Arial" w:hAnsi="Arial" w:cs="Arial"/>
          <w:b/>
          <w:bCs/>
          <w:color w:val="auto"/>
          <w:sz w:val="28"/>
          <w:szCs w:val="28"/>
        </w:rPr>
      </w:pPr>
      <w:bookmarkStart w:id="38" w:name="_Toc138982845"/>
      <w:r w:rsidRPr="007B1F0C">
        <w:rPr>
          <w:rFonts w:ascii="Arial" w:hAnsi="Arial" w:cs="Arial"/>
          <w:b/>
          <w:bCs/>
          <w:color w:val="auto"/>
          <w:sz w:val="28"/>
          <w:szCs w:val="28"/>
        </w:rPr>
        <w:t>Despliegue del servicio</w:t>
      </w:r>
      <w:bookmarkEnd w:id="38"/>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se ha creado una máquina virtual Linux con Ubuntu 20.04, se ha creado una interfaz de red y se ha reservado una </w:t>
      </w:r>
      <w:proofErr w:type="spellStart"/>
      <w:r>
        <w:rPr>
          <w:rFonts w:ascii="Arial" w:eastAsiaTheme="majorEastAsia" w:hAnsi="Arial" w:cs="Arial"/>
          <w:sz w:val="22"/>
          <w:szCs w:val="22"/>
        </w:rPr>
        <w:t>ip</w:t>
      </w:r>
      <w:proofErr w:type="spellEnd"/>
      <w:r>
        <w:rPr>
          <w:rFonts w:ascii="Arial" w:eastAsiaTheme="majorEastAsia" w:hAnsi="Arial" w:cs="Arial"/>
          <w:sz w:val="22"/>
          <w:szCs w:val="22"/>
        </w:rPr>
        <w:t xml:space="preserve"> pública, asociándola a la máquina virtual, de manera que, se pueda acceder al servicio a través</w:t>
      </w:r>
      <w:r w:rsidR="00AC7135">
        <w:rPr>
          <w:rFonts w:ascii="Arial" w:eastAsiaTheme="majorEastAsia" w:hAnsi="Arial" w:cs="Arial"/>
          <w:sz w:val="22"/>
          <w:szCs w:val="22"/>
        </w:rPr>
        <w:t xml:space="preserve"> de esa </w:t>
      </w:r>
      <w:proofErr w:type="spellStart"/>
      <w:r w:rsidR="00AC7135">
        <w:rPr>
          <w:rFonts w:ascii="Arial" w:eastAsiaTheme="majorEastAsia" w:hAnsi="Arial" w:cs="Arial"/>
          <w:sz w:val="22"/>
          <w:szCs w:val="22"/>
        </w:rPr>
        <w:t>ip</w:t>
      </w:r>
      <w:proofErr w:type="spellEnd"/>
      <w:r w:rsidR="00AC7135">
        <w:rPr>
          <w:rFonts w:ascii="Arial" w:eastAsiaTheme="majorEastAsia" w:hAnsi="Arial" w:cs="Arial"/>
          <w:sz w:val="22"/>
          <w:szCs w:val="22"/>
        </w:rPr>
        <w:t xml:space="preserve">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Heading1"/>
        <w:numPr>
          <w:ilvl w:val="0"/>
          <w:numId w:val="3"/>
        </w:numPr>
        <w:tabs>
          <w:tab w:val="left" w:pos="4035"/>
        </w:tabs>
        <w:spacing w:before="0" w:after="240"/>
        <w:ind w:left="426" w:hanging="426"/>
        <w:jc w:val="both"/>
        <w:rPr>
          <w:rFonts w:ascii="Arial" w:hAnsi="Arial" w:cs="Arial"/>
          <w:b/>
          <w:bCs/>
          <w:color w:val="auto"/>
        </w:rPr>
      </w:pPr>
      <w:bookmarkStart w:id="39" w:name="_Toc138982846"/>
      <w:r w:rsidRPr="00345121">
        <w:rPr>
          <w:rFonts w:ascii="Arial" w:hAnsi="Arial" w:cs="Arial"/>
          <w:b/>
          <w:bCs/>
          <w:color w:val="auto"/>
        </w:rPr>
        <w:t>Desarrollo de la aplicación</w:t>
      </w:r>
      <w:bookmarkEnd w:id="39"/>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Heading2"/>
        <w:numPr>
          <w:ilvl w:val="1"/>
          <w:numId w:val="3"/>
        </w:numPr>
        <w:spacing w:after="240"/>
        <w:ind w:left="0" w:firstLine="0"/>
        <w:jc w:val="both"/>
        <w:rPr>
          <w:rFonts w:ascii="Arial" w:hAnsi="Arial" w:cs="Arial"/>
          <w:b/>
          <w:bCs/>
          <w:color w:val="auto"/>
          <w:sz w:val="28"/>
          <w:szCs w:val="28"/>
        </w:rPr>
      </w:pPr>
      <w:bookmarkStart w:id="40" w:name="_Toc138982847"/>
      <w:r w:rsidRPr="00345121">
        <w:rPr>
          <w:rFonts w:ascii="Arial" w:hAnsi="Arial" w:cs="Arial"/>
          <w:b/>
          <w:bCs/>
          <w:color w:val="auto"/>
          <w:sz w:val="28"/>
          <w:szCs w:val="28"/>
        </w:rPr>
        <w:lastRenderedPageBreak/>
        <w:t>Análisis de requisitos de la aplicación</w:t>
      </w:r>
      <w:bookmarkEnd w:id="40"/>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8982848"/>
      <w:r w:rsidRPr="0093299D">
        <w:rPr>
          <w:rFonts w:ascii="Arial" w:hAnsi="Arial" w:cs="Arial"/>
          <w:b/>
          <w:bCs/>
          <w:color w:val="auto"/>
        </w:rPr>
        <w:t>Idea tras la aplicación</w:t>
      </w:r>
      <w:bookmarkEnd w:id="41"/>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 xml:space="preserve">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 xml:space="preserve">Por ejemplo, cuando vas a comprar un dispositivo de este estilo siempre tienes las mismas características: color, tamaño, precio, almacenamiento, </w:t>
      </w:r>
      <w:proofErr w:type="spellStart"/>
      <w:r w:rsidR="0093299D">
        <w:rPr>
          <w:rFonts w:ascii="Arial" w:eastAsiaTheme="majorEastAsia" w:hAnsi="Arial" w:cs="Arial"/>
          <w:sz w:val="22"/>
          <w:szCs w:val="22"/>
        </w:rPr>
        <w:t>ram</w:t>
      </w:r>
      <w:proofErr w:type="spellEnd"/>
      <w:r w:rsidR="0093299D">
        <w:rPr>
          <w:rFonts w:ascii="Arial" w:eastAsiaTheme="majorEastAsia" w:hAnsi="Arial" w:cs="Arial"/>
          <w:sz w:val="22"/>
          <w:szCs w:val="22"/>
        </w:rPr>
        <w:t>,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donde guardar los dispositivos favoritos.</w:t>
      </w:r>
    </w:p>
    <w:p w14:paraId="0D61DB67" w14:textId="42FC8FE0" w:rsidR="00D22287" w:rsidRDefault="00D22287" w:rsidP="00D22287">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tenemos el mockup de lo que iba a ser la sección principal de la aplicación, con el filtro y el buscador, </w:t>
      </w:r>
      <w:proofErr w:type="gramStart"/>
      <w:r>
        <w:rPr>
          <w:rFonts w:ascii="Arial" w:eastAsiaTheme="majorEastAsia" w:hAnsi="Arial" w:cs="Arial"/>
          <w:sz w:val="22"/>
          <w:szCs w:val="22"/>
        </w:rPr>
        <w:t>que</w:t>
      </w:r>
      <w:proofErr w:type="gramEnd"/>
      <w:r>
        <w:rPr>
          <w:rFonts w:ascii="Arial" w:eastAsiaTheme="majorEastAsia" w:hAnsi="Arial" w:cs="Arial"/>
          <w:sz w:val="22"/>
          <w:szCs w:val="22"/>
        </w:rPr>
        <w:t xml:space="preserv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22B8EB66">
            <wp:extent cx="3307080" cy="1856928"/>
            <wp:effectExtent l="0" t="0" r="762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337430" cy="1873970"/>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0864EBB2">
            <wp:extent cx="1470660" cy="1759539"/>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479206" cy="1769763"/>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8982849"/>
      <w:r w:rsidRPr="00D07532">
        <w:rPr>
          <w:rFonts w:ascii="Arial" w:hAnsi="Arial" w:cs="Arial"/>
          <w:b/>
          <w:bCs/>
          <w:color w:val="auto"/>
        </w:rPr>
        <w:t>Diseño del logotipo</w:t>
      </w:r>
      <w:bookmarkEnd w:id="42"/>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w:t>
      </w:r>
      <w:proofErr w:type="spellStart"/>
      <w:r>
        <w:rPr>
          <w:rFonts w:ascii="Arial" w:eastAsiaTheme="majorEastAsia" w:hAnsi="Arial" w:cs="Arial"/>
          <w:sz w:val="22"/>
          <w:szCs w:val="22"/>
        </w:rPr>
        <w:t>Hapi</w:t>
      </w:r>
      <w:proofErr w:type="spellEnd"/>
      <w:r>
        <w:rPr>
          <w:rFonts w:ascii="Arial" w:eastAsiaTheme="majorEastAsia" w:hAnsi="Arial" w:cs="Arial"/>
          <w:sz w:val="22"/>
          <w:szCs w:val="22"/>
        </w:rPr>
        <w:t xml:space="preserve">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813560" cy="1813560"/>
                    </a:xfrm>
                    <a:prstGeom prst="rect">
                      <a:avLst/>
                    </a:prstGeom>
                  </pic:spPr>
                </pic:pic>
              </a:graphicData>
            </a:graphic>
          </wp:inline>
        </w:drawing>
      </w:r>
    </w:p>
    <w:p w14:paraId="730451D8" w14:textId="59785B24" w:rsidR="0002655E" w:rsidRPr="00D07532" w:rsidRDefault="0002655E" w:rsidP="00D0753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3" w:name="_Toc138982850"/>
      <w:r w:rsidRPr="003C496B">
        <w:rPr>
          <w:rFonts w:ascii="Arial" w:hAnsi="Arial" w:cs="Arial"/>
          <w:b/>
          <w:bCs/>
          <w:color w:val="auto"/>
        </w:rPr>
        <w:t>Requisitos funcionales</w:t>
      </w:r>
      <w:bookmarkEnd w:id="43"/>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w:t>
      </w:r>
      <w:proofErr w:type="gramStart"/>
      <w:r w:rsidRPr="003C496B">
        <w:rPr>
          <w:rFonts w:ascii="Arial" w:eastAsiaTheme="majorEastAsia" w:hAnsi="Arial" w:cs="Arial"/>
          <w:sz w:val="22"/>
          <w:szCs w:val="22"/>
        </w:rPr>
        <w:t>continuación</w:t>
      </w:r>
      <w:proofErr w:type="gramEnd"/>
      <w:r w:rsidRPr="003C496B">
        <w:rPr>
          <w:rFonts w:ascii="Arial" w:eastAsiaTheme="majorEastAsia" w:hAnsi="Arial" w:cs="Arial"/>
          <w:sz w:val="22"/>
          <w:szCs w:val="22"/>
        </w:rPr>
        <w:t xml:space="preserve">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eGrid"/>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8982851"/>
      <w:r w:rsidRPr="003C496B">
        <w:rPr>
          <w:rFonts w:ascii="Arial" w:hAnsi="Arial" w:cs="Arial"/>
          <w:b/>
          <w:bCs/>
          <w:color w:val="auto"/>
        </w:rPr>
        <w:t>Requisitos no funcionales</w:t>
      </w:r>
      <w:bookmarkEnd w:id="44"/>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w:t>
      </w:r>
      <w:proofErr w:type="gramStart"/>
      <w:r w:rsidRPr="003C496B">
        <w:rPr>
          <w:rFonts w:ascii="Arial" w:eastAsiaTheme="majorEastAsia" w:hAnsi="Arial" w:cs="Arial"/>
          <w:sz w:val="22"/>
          <w:szCs w:val="22"/>
        </w:rPr>
        <w:t>continuación</w:t>
      </w:r>
      <w:proofErr w:type="gramEnd"/>
      <w:r w:rsidRPr="003C496B">
        <w:rPr>
          <w:rFonts w:ascii="Arial" w:eastAsiaTheme="majorEastAsia" w:hAnsi="Arial" w:cs="Arial"/>
          <w:sz w:val="22"/>
          <w:szCs w:val="22"/>
        </w:rPr>
        <w:t xml:space="preserve">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eGrid"/>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lastRenderedPageBreak/>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 xml:space="preserve">El tamaño del archivo </w:t>
            </w:r>
            <w:proofErr w:type="spellStart"/>
            <w:r>
              <w:rPr>
                <w:rFonts w:ascii="Arial" w:eastAsiaTheme="majorEastAsia" w:hAnsi="Arial" w:cs="Arial"/>
                <w:sz w:val="22"/>
                <w:szCs w:val="22"/>
              </w:rPr>
              <w:t>apk</w:t>
            </w:r>
            <w:proofErr w:type="spellEnd"/>
            <w:r>
              <w:rPr>
                <w:rFonts w:ascii="Arial" w:eastAsiaTheme="majorEastAsia" w:hAnsi="Arial" w:cs="Arial"/>
                <w:sz w:val="22"/>
                <w:szCs w:val="22"/>
              </w:rPr>
              <w:t xml:space="preserve">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6E7A28B9"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más de 300MB de RAM y un 15%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3125D0">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4F3ACB92" w14:textId="73AEE5C6" w:rsidR="00345121" w:rsidRDefault="00345121" w:rsidP="00551392">
      <w:pPr>
        <w:pStyle w:val="Heading2"/>
        <w:numPr>
          <w:ilvl w:val="1"/>
          <w:numId w:val="3"/>
        </w:numPr>
        <w:spacing w:after="240"/>
        <w:ind w:left="0" w:firstLine="0"/>
        <w:jc w:val="both"/>
        <w:rPr>
          <w:rFonts w:ascii="Arial" w:hAnsi="Arial" w:cs="Arial"/>
          <w:b/>
          <w:bCs/>
          <w:color w:val="auto"/>
          <w:sz w:val="28"/>
          <w:szCs w:val="28"/>
        </w:rPr>
      </w:pPr>
      <w:bookmarkStart w:id="45" w:name="_Toc138982852"/>
      <w:r w:rsidRPr="00345121">
        <w:rPr>
          <w:rFonts w:ascii="Arial" w:hAnsi="Arial" w:cs="Arial"/>
          <w:b/>
          <w:bCs/>
          <w:color w:val="auto"/>
          <w:sz w:val="28"/>
          <w:szCs w:val="28"/>
        </w:rPr>
        <w:t>Diseño de la aplicación</w:t>
      </w:r>
      <w:bookmarkEnd w:id="45"/>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 xml:space="preserve">En esta sección se describe la arquitectura utilizada en la </w:t>
      </w:r>
      <w:proofErr w:type="gramStart"/>
      <w:r w:rsidRPr="00D07532">
        <w:rPr>
          <w:rFonts w:ascii="Arial" w:eastAsiaTheme="majorEastAsia" w:hAnsi="Arial" w:cs="Arial"/>
          <w:sz w:val="22"/>
          <w:szCs w:val="22"/>
        </w:rPr>
        <w:t>aplicación</w:t>
      </w:r>
      <w:proofErr w:type="gramEnd"/>
      <w:r w:rsidRPr="00D07532">
        <w:rPr>
          <w:rFonts w:ascii="Arial" w:eastAsiaTheme="majorEastAsia" w:hAnsi="Arial" w:cs="Arial"/>
          <w:sz w:val="22"/>
          <w:szCs w:val="22"/>
        </w:rPr>
        <w:t xml:space="preserve">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6" w:name="_Toc138982853"/>
      <w:r w:rsidRPr="00947DE7">
        <w:rPr>
          <w:rFonts w:ascii="Arial" w:hAnsi="Arial" w:cs="Arial"/>
          <w:b/>
          <w:bCs/>
          <w:color w:val="auto"/>
        </w:rPr>
        <w:t>Diseño arquitectónico</w:t>
      </w:r>
      <w:bookmarkEnd w:id="46"/>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ListParagraph"/>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Muestra las diferentes actividades y los diferentes fragmentos, con sus respectivos componentes.</w:t>
      </w:r>
    </w:p>
    <w:p w14:paraId="2B04910A" w14:textId="65D78D0C" w:rsidR="00537839" w:rsidRPr="00537839" w:rsidRDefault="00ED2FAA" w:rsidP="00551392">
      <w:pPr>
        <w:pStyle w:val="ListParagraph"/>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w:t>
      </w:r>
      <w:proofErr w:type="spellStart"/>
      <w:r>
        <w:rPr>
          <w:rFonts w:ascii="Arial" w:eastAsiaTheme="majorEastAsia" w:hAnsi="Arial" w:cs="Arial"/>
          <w:sz w:val="22"/>
          <w:szCs w:val="22"/>
        </w:rPr>
        <w:t>etc</w:t>
      </w:r>
      <w:proofErr w:type="spellEnd"/>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79F06684"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w:t>
      </w:r>
      <w:proofErr w:type="gramStart"/>
      <w:r>
        <w:rPr>
          <w:rFonts w:ascii="Arial" w:eastAsiaTheme="majorEastAsia" w:hAnsi="Arial" w:cs="Arial"/>
          <w:sz w:val="22"/>
          <w:szCs w:val="22"/>
        </w:rPr>
        <w:t>continuación</w:t>
      </w:r>
      <w:proofErr w:type="gramEnd"/>
      <w:r>
        <w:rPr>
          <w:rFonts w:ascii="Arial" w:eastAsiaTheme="majorEastAsia" w:hAnsi="Arial" w:cs="Arial"/>
          <w:sz w:val="22"/>
          <w:szCs w:val="22"/>
        </w:rPr>
        <w:t xml:space="preserve">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312789">
        <w:rPr>
          <w:rFonts w:ascii="Arial" w:eastAsiaTheme="majorEastAsia" w:hAnsi="Arial" w:cs="Arial"/>
          <w:sz w:val="22"/>
          <w:szCs w:val="22"/>
        </w:rPr>
        <w:t>.</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733AA7F8" w:rsidR="00E7258E" w:rsidRDefault="00CE1728"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C4AD6A5" wp14:editId="5677E59F">
            <wp:extent cx="6735385" cy="3374823"/>
            <wp:effectExtent l="0" t="0" r="8890" b="0"/>
            <wp:docPr id="59905906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9061" name="Gráfico 59905906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51982" cy="3383139"/>
                    </a:xfrm>
                    <a:prstGeom prst="rect">
                      <a:avLst/>
                    </a:prstGeom>
                  </pic:spPr>
                </pic:pic>
              </a:graphicData>
            </a:graphic>
          </wp:inline>
        </w:drawing>
      </w:r>
    </w:p>
    <w:p w14:paraId="74890A13" w14:textId="211EE882"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99DD94C" w14:textId="4805B4BB" w:rsidR="00620E9E" w:rsidRDefault="008D09B4" w:rsidP="00621BBA">
      <w:pPr>
        <w:tabs>
          <w:tab w:val="left" w:pos="3686"/>
          <w:tab w:val="left" w:pos="4035"/>
          <w:tab w:val="right" w:pos="8456"/>
          <w:tab w:val="left" w:pos="4035"/>
        </w:tabs>
        <w:spacing w:line="276" w:lineRule="auto"/>
        <w:jc w:val="both"/>
        <w:rPr>
          <w:ins w:id="47" w:author="Blanco Bueno, Carlos" w:date="2023-06-30T10:37:00Z"/>
          <w:rFonts w:ascii="Arial" w:eastAsiaTheme="majorEastAsia" w:hAnsi="Arial" w:cs="Arial"/>
          <w:sz w:val="22"/>
          <w:szCs w:val="22"/>
        </w:rPr>
      </w:pPr>
      <w:ins w:id="48" w:author="Blanco Bueno, Carlos" w:date="2023-06-30T10:36:00Z">
        <w:r>
          <w:rPr>
            <w:rFonts w:ascii="Arial" w:eastAsiaTheme="majorEastAsia" w:hAnsi="Arial" w:cs="Arial"/>
            <w:sz w:val="22"/>
            <w:szCs w:val="22"/>
          </w:rPr>
          <w:t xml:space="preserve">Trocea el diagrama de arriba en dos </w:t>
        </w:r>
      </w:ins>
      <w:ins w:id="49" w:author="Blanco Bueno, Carlos" w:date="2023-06-30T10:37:00Z">
        <w:r>
          <w:rPr>
            <w:rFonts w:ascii="Arial" w:eastAsiaTheme="majorEastAsia" w:hAnsi="Arial" w:cs="Arial"/>
            <w:sz w:val="22"/>
            <w:szCs w:val="22"/>
          </w:rPr>
          <w:t>y el contenido de cada uno intenta ponerlo más vertical para que se vea mejor</w:t>
        </w:r>
        <w:r w:rsidR="00355D0F">
          <w:rPr>
            <w:rFonts w:ascii="Arial" w:eastAsiaTheme="majorEastAsia" w:hAnsi="Arial" w:cs="Arial"/>
            <w:sz w:val="22"/>
            <w:szCs w:val="22"/>
          </w:rPr>
          <w:t>.</w:t>
        </w:r>
      </w:ins>
    </w:p>
    <w:p w14:paraId="0727FEA8" w14:textId="70F627B9" w:rsidR="00355D0F" w:rsidRDefault="00355D0F" w:rsidP="00621BBA">
      <w:pPr>
        <w:tabs>
          <w:tab w:val="left" w:pos="3686"/>
          <w:tab w:val="left" w:pos="4035"/>
          <w:tab w:val="right" w:pos="8456"/>
          <w:tab w:val="left" w:pos="4035"/>
        </w:tabs>
        <w:spacing w:line="276" w:lineRule="auto"/>
        <w:jc w:val="both"/>
        <w:rPr>
          <w:ins w:id="50" w:author="Blanco Bueno, Carlos" w:date="2023-06-30T10:38:00Z"/>
          <w:rFonts w:ascii="Arial" w:eastAsiaTheme="majorEastAsia" w:hAnsi="Arial" w:cs="Arial"/>
          <w:sz w:val="22"/>
          <w:szCs w:val="22"/>
        </w:rPr>
      </w:pPr>
      <w:ins w:id="51" w:author="Blanco Bueno, Carlos" w:date="2023-06-30T10:37:00Z">
        <w:r>
          <w:rPr>
            <w:rFonts w:ascii="Arial" w:eastAsiaTheme="majorEastAsia" w:hAnsi="Arial" w:cs="Arial"/>
            <w:sz w:val="22"/>
            <w:szCs w:val="22"/>
          </w:rPr>
          <w:t>En un</w:t>
        </w:r>
      </w:ins>
      <w:ins w:id="52" w:author="Blanco Bueno, Carlos" w:date="2023-06-30T10:38:00Z">
        <w:r w:rsidR="002802DC">
          <w:rPr>
            <w:rFonts w:ascii="Arial" w:eastAsiaTheme="majorEastAsia" w:hAnsi="Arial" w:cs="Arial"/>
            <w:sz w:val="22"/>
            <w:szCs w:val="22"/>
          </w:rPr>
          <w:t xml:space="preserve"> diagrama</w:t>
        </w:r>
      </w:ins>
      <w:ins w:id="53" w:author="Blanco Bueno, Carlos" w:date="2023-06-30T10:37:00Z">
        <w:r>
          <w:rPr>
            <w:rFonts w:ascii="Arial" w:eastAsiaTheme="majorEastAsia" w:hAnsi="Arial" w:cs="Arial"/>
            <w:sz w:val="22"/>
            <w:szCs w:val="22"/>
          </w:rPr>
          <w:t xml:space="preserve"> pones todas las clases “amarillas” y las interfaces en formato cír</w:t>
        </w:r>
      </w:ins>
      <w:ins w:id="54" w:author="Blanco Bueno, Carlos" w:date="2023-06-30T10:38:00Z">
        <w:r>
          <w:rPr>
            <w:rFonts w:ascii="Arial" w:eastAsiaTheme="majorEastAsia" w:hAnsi="Arial" w:cs="Arial"/>
            <w:sz w:val="22"/>
            <w:szCs w:val="22"/>
          </w:rPr>
          <w:t>culo y arco. Es decir,</w:t>
        </w:r>
        <w:r w:rsidR="002802DC">
          <w:rPr>
            <w:rFonts w:ascii="Arial" w:eastAsiaTheme="majorEastAsia" w:hAnsi="Arial" w:cs="Arial"/>
            <w:sz w:val="22"/>
            <w:szCs w:val="22"/>
          </w:rPr>
          <w:t xml:space="preserve"> las dos de la derecha</w:t>
        </w:r>
        <w:r>
          <w:rPr>
            <w:rFonts w:ascii="Arial" w:eastAsiaTheme="majorEastAsia" w:hAnsi="Arial" w:cs="Arial"/>
            <w:sz w:val="22"/>
            <w:szCs w:val="22"/>
          </w:rPr>
          <w:t xml:space="preserve"> </w:t>
        </w:r>
        <w:proofErr w:type="spellStart"/>
        <w:r>
          <w:rPr>
            <w:rFonts w:ascii="Arial" w:eastAsiaTheme="majorEastAsia" w:hAnsi="Arial" w:cs="Arial"/>
            <w:sz w:val="22"/>
            <w:szCs w:val="22"/>
          </w:rPr>
          <w:t>DispositivosAPI</w:t>
        </w:r>
        <w:proofErr w:type="spellEnd"/>
        <w:r>
          <w:rPr>
            <w:rFonts w:ascii="Arial" w:eastAsiaTheme="majorEastAsia" w:hAnsi="Arial" w:cs="Arial"/>
            <w:sz w:val="22"/>
            <w:szCs w:val="22"/>
          </w:rPr>
          <w:t xml:space="preserve"> y </w:t>
        </w:r>
        <w:proofErr w:type="spellStart"/>
        <w:r w:rsidR="002802DC">
          <w:rPr>
            <w:rFonts w:ascii="Arial" w:eastAsiaTheme="majorEastAsia" w:hAnsi="Arial" w:cs="Arial"/>
            <w:sz w:val="22"/>
            <w:szCs w:val="22"/>
          </w:rPr>
          <w:t>iDispositivosDAO</w:t>
        </w:r>
        <w:proofErr w:type="spellEnd"/>
        <w:r w:rsidR="002802DC">
          <w:rPr>
            <w:rFonts w:ascii="Arial" w:eastAsiaTheme="majorEastAsia" w:hAnsi="Arial" w:cs="Arial"/>
            <w:sz w:val="22"/>
            <w:szCs w:val="22"/>
          </w:rPr>
          <w:t xml:space="preserve"> sería un arco abierto.</w:t>
        </w:r>
      </w:ins>
    </w:p>
    <w:p w14:paraId="5FE186B7" w14:textId="25085F29" w:rsidR="002802DC" w:rsidRDefault="002802DC" w:rsidP="00621BBA">
      <w:pPr>
        <w:tabs>
          <w:tab w:val="left" w:pos="3686"/>
          <w:tab w:val="left" w:pos="4035"/>
          <w:tab w:val="right" w:pos="8456"/>
          <w:tab w:val="left" w:pos="4035"/>
        </w:tabs>
        <w:spacing w:line="276" w:lineRule="auto"/>
        <w:jc w:val="both"/>
        <w:rPr>
          <w:ins w:id="55" w:author="Blanco Bueno, Carlos" w:date="2023-06-30T10:39:00Z"/>
          <w:rFonts w:ascii="Arial" w:eastAsiaTheme="majorEastAsia" w:hAnsi="Arial" w:cs="Arial"/>
          <w:sz w:val="22"/>
          <w:szCs w:val="22"/>
        </w:rPr>
      </w:pPr>
      <w:ins w:id="56" w:author="Blanco Bueno, Carlos" w:date="2023-06-30T10:38:00Z">
        <w:r>
          <w:rPr>
            <w:rFonts w:ascii="Arial" w:eastAsiaTheme="majorEastAsia" w:hAnsi="Arial" w:cs="Arial"/>
            <w:sz w:val="22"/>
            <w:szCs w:val="22"/>
          </w:rPr>
          <w:t>En otro diagrama pones todas las clases “azules/ver</w:t>
        </w:r>
      </w:ins>
      <w:ins w:id="57" w:author="Blanco Bueno, Carlos" w:date="2023-06-30T10:39:00Z">
        <w:r>
          <w:rPr>
            <w:rFonts w:ascii="Arial" w:eastAsiaTheme="majorEastAsia" w:hAnsi="Arial" w:cs="Arial"/>
            <w:sz w:val="22"/>
            <w:szCs w:val="22"/>
          </w:rPr>
          <w:t>dosas</w:t>
        </w:r>
      </w:ins>
      <w:ins w:id="58" w:author="Blanco Bueno, Carlos" w:date="2023-06-30T10:38:00Z">
        <w:r>
          <w:rPr>
            <w:rFonts w:ascii="Arial" w:eastAsiaTheme="majorEastAsia" w:hAnsi="Arial" w:cs="Arial"/>
            <w:sz w:val="22"/>
            <w:szCs w:val="22"/>
          </w:rPr>
          <w:t>”</w:t>
        </w:r>
      </w:ins>
      <w:ins w:id="59" w:author="Blanco Bueno, Carlos" w:date="2023-06-30T10:39:00Z">
        <w:r>
          <w:rPr>
            <w:rFonts w:ascii="Arial" w:eastAsiaTheme="majorEastAsia" w:hAnsi="Arial" w:cs="Arial"/>
            <w:sz w:val="22"/>
            <w:szCs w:val="22"/>
          </w:rPr>
          <w:t xml:space="preserve"> que describen esas interfaces y le llamas “especificación de las interfaces”.</w:t>
        </w:r>
      </w:ins>
    </w:p>
    <w:p w14:paraId="0DC2C0C2" w14:textId="430CDF5B" w:rsidR="002802DC" w:rsidRDefault="002802DC" w:rsidP="00621BBA">
      <w:pPr>
        <w:tabs>
          <w:tab w:val="left" w:pos="3686"/>
          <w:tab w:val="left" w:pos="4035"/>
          <w:tab w:val="right" w:pos="8456"/>
          <w:tab w:val="left" w:pos="4035"/>
        </w:tabs>
        <w:spacing w:line="276" w:lineRule="auto"/>
        <w:jc w:val="both"/>
        <w:rPr>
          <w:ins w:id="60" w:author="Blanco Bueno, Carlos" w:date="2023-06-30T10:41:00Z"/>
          <w:rFonts w:ascii="Arial" w:eastAsiaTheme="majorEastAsia" w:hAnsi="Arial" w:cs="Arial"/>
          <w:sz w:val="22"/>
          <w:szCs w:val="22"/>
        </w:rPr>
      </w:pPr>
      <w:ins w:id="61" w:author="Blanco Bueno, Carlos" w:date="2023-06-30T10:38:00Z">
        <w:r>
          <w:rPr>
            <w:rFonts w:ascii="Arial" w:eastAsiaTheme="majorEastAsia" w:hAnsi="Arial" w:cs="Arial"/>
            <w:sz w:val="22"/>
            <w:szCs w:val="22"/>
          </w:rPr>
          <w:t xml:space="preserve"> </w:t>
        </w:r>
      </w:ins>
    </w:p>
    <w:p w14:paraId="7561DC5D" w14:textId="2C9CD0B6" w:rsidR="00D76CDD" w:rsidRDefault="00D76CDD" w:rsidP="00621BBA">
      <w:pPr>
        <w:tabs>
          <w:tab w:val="left" w:pos="3686"/>
          <w:tab w:val="left" w:pos="4035"/>
          <w:tab w:val="right" w:pos="8456"/>
          <w:tab w:val="left" w:pos="4035"/>
        </w:tabs>
        <w:spacing w:line="276" w:lineRule="auto"/>
        <w:jc w:val="both"/>
        <w:rPr>
          <w:ins w:id="62" w:author="Blanco Bueno, Carlos" w:date="2023-06-30T10:42:00Z"/>
          <w:rFonts w:ascii="Arial" w:eastAsiaTheme="majorEastAsia" w:hAnsi="Arial" w:cs="Arial"/>
          <w:sz w:val="22"/>
          <w:szCs w:val="22"/>
        </w:rPr>
      </w:pPr>
      <w:ins w:id="63" w:author="Blanco Bueno, Carlos" w:date="2023-06-30T10:41:00Z">
        <w:r>
          <w:rPr>
            <w:rFonts w:ascii="Arial" w:eastAsiaTheme="majorEastAsia" w:hAnsi="Arial" w:cs="Arial"/>
            <w:sz w:val="22"/>
            <w:szCs w:val="22"/>
          </w:rPr>
          <w:t xml:space="preserve">Te pongo un ejemplo de </w:t>
        </w:r>
      </w:ins>
      <w:ins w:id="64" w:author="Blanco Bueno, Carlos" w:date="2023-06-30T10:43:00Z">
        <w:r w:rsidR="00A86A77">
          <w:rPr>
            <w:rFonts w:ascii="Arial" w:eastAsiaTheme="majorEastAsia" w:hAnsi="Arial" w:cs="Arial"/>
            <w:sz w:val="22"/>
            <w:szCs w:val="22"/>
          </w:rPr>
          <w:t>cómo</w:t>
        </w:r>
      </w:ins>
      <w:ins w:id="65" w:author="Blanco Bueno, Carlos" w:date="2023-06-30T10:41:00Z">
        <w:r>
          <w:rPr>
            <w:rFonts w:ascii="Arial" w:eastAsiaTheme="majorEastAsia" w:hAnsi="Arial" w:cs="Arial"/>
            <w:sz w:val="22"/>
            <w:szCs w:val="22"/>
          </w:rPr>
          <w:t xml:space="preserve"> lo organizo en un </w:t>
        </w:r>
        <w:r w:rsidR="009C19FB">
          <w:rPr>
            <w:rFonts w:ascii="Arial" w:eastAsiaTheme="majorEastAsia" w:hAnsi="Arial" w:cs="Arial"/>
            <w:sz w:val="22"/>
            <w:szCs w:val="22"/>
          </w:rPr>
          <w:t>caso de ingeniería del software</w:t>
        </w:r>
      </w:ins>
      <w:ins w:id="66" w:author="Blanco Bueno, Carlos" w:date="2023-06-30T10:44:00Z">
        <w:r w:rsidR="00C04261">
          <w:rPr>
            <w:rFonts w:ascii="Arial" w:eastAsiaTheme="majorEastAsia" w:hAnsi="Arial" w:cs="Arial"/>
            <w:sz w:val="22"/>
            <w:szCs w:val="22"/>
          </w:rPr>
          <w:t xml:space="preserve">, aunque es distinto porque es </w:t>
        </w:r>
        <w:proofErr w:type="gramStart"/>
        <w:r w:rsidR="00C04261">
          <w:rPr>
            <w:rFonts w:ascii="Arial" w:eastAsiaTheme="majorEastAsia" w:hAnsi="Arial" w:cs="Arial"/>
            <w:sz w:val="22"/>
            <w:szCs w:val="22"/>
          </w:rPr>
          <w:t>un 3 capas</w:t>
        </w:r>
        <w:proofErr w:type="gramEnd"/>
        <w:r w:rsidR="00C04261">
          <w:rPr>
            <w:rFonts w:ascii="Arial" w:eastAsiaTheme="majorEastAsia" w:hAnsi="Arial" w:cs="Arial"/>
            <w:sz w:val="22"/>
            <w:szCs w:val="22"/>
          </w:rPr>
          <w:t>, pero para que veas un poco la idea.</w:t>
        </w:r>
      </w:ins>
    </w:p>
    <w:p w14:paraId="59290E1B" w14:textId="6CFD80AD" w:rsidR="00121D95" w:rsidRDefault="00121D95" w:rsidP="00621BBA">
      <w:pPr>
        <w:tabs>
          <w:tab w:val="left" w:pos="3686"/>
          <w:tab w:val="left" w:pos="4035"/>
          <w:tab w:val="right" w:pos="8456"/>
          <w:tab w:val="left" w:pos="4035"/>
        </w:tabs>
        <w:spacing w:line="276" w:lineRule="auto"/>
        <w:jc w:val="both"/>
        <w:rPr>
          <w:ins w:id="67" w:author="Blanco Bueno, Carlos" w:date="2023-06-30T10:43:00Z"/>
          <w:rFonts w:ascii="Arial" w:eastAsiaTheme="majorEastAsia" w:hAnsi="Arial" w:cs="Arial"/>
          <w:sz w:val="22"/>
          <w:szCs w:val="22"/>
        </w:rPr>
      </w:pPr>
      <w:ins w:id="68" w:author="Blanco Bueno, Carlos" w:date="2023-06-30T10:42:00Z">
        <w:r>
          <w:rPr>
            <w:rFonts w:ascii="Arial" w:eastAsiaTheme="majorEastAsia" w:hAnsi="Arial" w:cs="Arial"/>
            <w:sz w:val="22"/>
            <w:szCs w:val="22"/>
          </w:rPr>
          <w:t xml:space="preserve">Diagrama de componentes, interfaces de negocio (que unen vista y negocio) e interfaces DAO (que unen negocio con </w:t>
        </w:r>
      </w:ins>
      <w:ins w:id="69" w:author="Blanco Bueno, Carlos" w:date="2023-06-30T10:43:00Z">
        <w:r w:rsidR="003E5033">
          <w:rPr>
            <w:rFonts w:ascii="Arial" w:eastAsiaTheme="majorEastAsia" w:hAnsi="Arial" w:cs="Arial"/>
            <w:sz w:val="22"/>
            <w:szCs w:val="22"/>
          </w:rPr>
          <w:t>persistencia).</w:t>
        </w:r>
      </w:ins>
    </w:p>
    <w:p w14:paraId="5797FA11" w14:textId="42BFEB63" w:rsidR="003E5033" w:rsidRDefault="003E5033" w:rsidP="00621BBA">
      <w:pPr>
        <w:tabs>
          <w:tab w:val="left" w:pos="3686"/>
          <w:tab w:val="left" w:pos="4035"/>
          <w:tab w:val="right" w:pos="8456"/>
          <w:tab w:val="left" w:pos="4035"/>
        </w:tabs>
        <w:spacing w:line="276" w:lineRule="auto"/>
        <w:jc w:val="both"/>
        <w:rPr>
          <w:ins w:id="70" w:author="Blanco Bueno, Carlos" w:date="2023-06-30T10:41:00Z"/>
          <w:rFonts w:ascii="Arial" w:eastAsiaTheme="majorEastAsia" w:hAnsi="Arial" w:cs="Arial"/>
          <w:sz w:val="22"/>
          <w:szCs w:val="22"/>
        </w:rPr>
      </w:pPr>
      <w:ins w:id="71" w:author="Blanco Bueno, Carlos" w:date="2023-06-30T10:43:00Z">
        <w:r>
          <w:rPr>
            <w:rFonts w:ascii="Arial" w:eastAsiaTheme="majorEastAsia" w:hAnsi="Arial" w:cs="Arial"/>
            <w:sz w:val="22"/>
            <w:szCs w:val="22"/>
          </w:rPr>
          <w:t xml:space="preserve">En los diagramas hay </w:t>
        </w:r>
        <w:proofErr w:type="gramStart"/>
        <w:r>
          <w:rPr>
            <w:rFonts w:ascii="Arial" w:eastAsiaTheme="majorEastAsia" w:hAnsi="Arial" w:cs="Arial"/>
            <w:sz w:val="22"/>
            <w:szCs w:val="22"/>
          </w:rPr>
          <w:t>notas</w:t>
        </w:r>
        <w:proofErr w:type="gramEnd"/>
        <w:r>
          <w:rPr>
            <w:rFonts w:ascii="Arial" w:eastAsiaTheme="majorEastAsia" w:hAnsi="Arial" w:cs="Arial"/>
            <w:sz w:val="22"/>
            <w:szCs w:val="22"/>
          </w:rPr>
          <w:t xml:space="preserve"> pero eso son aclaraciones para los alumnos, no hay que poner esas notas.</w:t>
        </w:r>
      </w:ins>
    </w:p>
    <w:p w14:paraId="3EAD07B7" w14:textId="678044F8" w:rsidR="009C19FB" w:rsidRDefault="009C19FB" w:rsidP="00621BBA">
      <w:pPr>
        <w:tabs>
          <w:tab w:val="left" w:pos="3686"/>
          <w:tab w:val="left" w:pos="4035"/>
          <w:tab w:val="right" w:pos="8456"/>
          <w:tab w:val="left" w:pos="4035"/>
        </w:tabs>
        <w:spacing w:line="276" w:lineRule="auto"/>
        <w:jc w:val="both"/>
        <w:rPr>
          <w:ins w:id="72" w:author="Blanco Bueno, Carlos" w:date="2023-06-30T10:42:00Z"/>
          <w:rFonts w:ascii="Arial" w:eastAsiaTheme="majorEastAsia" w:hAnsi="Arial" w:cs="Arial"/>
          <w:sz w:val="22"/>
          <w:szCs w:val="22"/>
        </w:rPr>
      </w:pPr>
      <w:ins w:id="73" w:author="Blanco Bueno, Carlos" w:date="2023-06-30T10:41:00Z">
        <w:r w:rsidRPr="009C19FB">
          <w:rPr>
            <w:rFonts w:ascii="Arial" w:eastAsiaTheme="majorEastAsia" w:hAnsi="Arial" w:cs="Arial"/>
            <w:sz w:val="22"/>
            <w:szCs w:val="22"/>
          </w:rPr>
          <w:drawing>
            <wp:inline distT="0" distB="0" distL="0" distR="0" wp14:anchorId="3EE2DEF9" wp14:editId="1FCD7C24">
              <wp:extent cx="4288769" cy="2362756"/>
              <wp:effectExtent l="0" t="0" r="4445" b="0"/>
              <wp:docPr id="7" name="Graphic 1">
                <a:extLst xmlns:a="http://schemas.openxmlformats.org/drawingml/2006/main">
                  <a:ext uri="{FF2B5EF4-FFF2-40B4-BE49-F238E27FC236}">
                    <a16:creationId xmlns:a16="http://schemas.microsoft.com/office/drawing/2014/main" id="{49A28D8D-5073-CAC6-CA19-015D6482D2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a:extLst>
                          <a:ext uri="{FF2B5EF4-FFF2-40B4-BE49-F238E27FC236}">
                            <a16:creationId xmlns:a16="http://schemas.microsoft.com/office/drawing/2014/main" id="{49A28D8D-5073-CAC6-CA19-015D6482D2C9}"/>
                          </a:ext>
                        </a:extLst>
                      </pic:cNvPr>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4311883" cy="2375490"/>
                      </a:xfrm>
                      <a:prstGeom prst="rect">
                        <a:avLst/>
                      </a:prstGeom>
                    </pic:spPr>
                  </pic:pic>
                </a:graphicData>
              </a:graphic>
            </wp:inline>
          </w:drawing>
        </w:r>
      </w:ins>
    </w:p>
    <w:p w14:paraId="60FB761F" w14:textId="4405181F" w:rsidR="00121D95" w:rsidRDefault="00121D95" w:rsidP="00621BBA">
      <w:pPr>
        <w:tabs>
          <w:tab w:val="left" w:pos="3686"/>
          <w:tab w:val="left" w:pos="4035"/>
          <w:tab w:val="right" w:pos="8456"/>
          <w:tab w:val="left" w:pos="4035"/>
        </w:tabs>
        <w:spacing w:line="276" w:lineRule="auto"/>
        <w:jc w:val="both"/>
        <w:rPr>
          <w:ins w:id="74" w:author="Blanco Bueno, Carlos" w:date="2023-06-30T10:41:00Z"/>
          <w:rFonts w:ascii="Arial" w:eastAsiaTheme="majorEastAsia" w:hAnsi="Arial" w:cs="Arial"/>
          <w:sz w:val="22"/>
          <w:szCs w:val="22"/>
        </w:rPr>
      </w:pPr>
      <w:ins w:id="75" w:author="Blanco Bueno, Carlos" w:date="2023-06-30T10:42:00Z">
        <w:r w:rsidRPr="00121D95">
          <w:rPr>
            <w:rFonts w:ascii="Arial" w:eastAsiaTheme="majorEastAsia" w:hAnsi="Arial" w:cs="Arial"/>
            <w:sz w:val="22"/>
            <w:szCs w:val="22"/>
          </w:rPr>
          <w:lastRenderedPageBreak/>
          <w:drawing>
            <wp:inline distT="0" distB="0" distL="0" distR="0" wp14:anchorId="127B2B91" wp14:editId="299E9120">
              <wp:extent cx="4138161" cy="2242315"/>
              <wp:effectExtent l="0" t="0" r="2540" b="5715"/>
              <wp:docPr id="9" name="Gráfico 8">
                <a:extLst xmlns:a="http://schemas.openxmlformats.org/drawingml/2006/main">
                  <a:ext uri="{FF2B5EF4-FFF2-40B4-BE49-F238E27FC236}">
                    <a16:creationId xmlns:a16="http://schemas.microsoft.com/office/drawing/2014/main" id="{7287D3FC-116F-7855-720C-CAED4E4CD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8">
                        <a:extLst>
                          <a:ext uri="{FF2B5EF4-FFF2-40B4-BE49-F238E27FC236}">
                            <a16:creationId xmlns:a16="http://schemas.microsoft.com/office/drawing/2014/main" id="{7287D3FC-116F-7855-720C-CAED4E4CD358}"/>
                          </a:ext>
                        </a:extLst>
                      </pic:cNvPr>
                      <pic:cNvPicPr>
                        <a:picLocks noChangeAspect="1"/>
                      </pic:cNvPicPr>
                    </pic:nvPicPr>
                    <pic:blipFill rotWithShape="1">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rcRect r="1600" b="3108"/>
                      <a:stretch/>
                    </pic:blipFill>
                    <pic:spPr>
                      <a:xfrm>
                        <a:off x="0" y="0"/>
                        <a:ext cx="4148460" cy="2247896"/>
                      </a:xfrm>
                      <a:prstGeom prst="rect">
                        <a:avLst/>
                      </a:prstGeom>
                    </pic:spPr>
                  </pic:pic>
                </a:graphicData>
              </a:graphic>
            </wp:inline>
          </w:drawing>
        </w:r>
      </w:ins>
    </w:p>
    <w:p w14:paraId="7A965749" w14:textId="414FCEA1" w:rsidR="009C19FB" w:rsidRDefault="009C19FB" w:rsidP="00621BBA">
      <w:pPr>
        <w:tabs>
          <w:tab w:val="left" w:pos="3686"/>
          <w:tab w:val="left" w:pos="4035"/>
          <w:tab w:val="right" w:pos="8456"/>
          <w:tab w:val="left" w:pos="4035"/>
        </w:tabs>
        <w:spacing w:line="276" w:lineRule="auto"/>
        <w:jc w:val="both"/>
        <w:rPr>
          <w:ins w:id="76" w:author="Blanco Bueno, Carlos" w:date="2023-06-30T10:42:00Z"/>
          <w:rFonts w:ascii="Arial" w:eastAsiaTheme="majorEastAsia" w:hAnsi="Arial" w:cs="Arial"/>
          <w:sz w:val="22"/>
          <w:szCs w:val="22"/>
        </w:rPr>
      </w:pPr>
      <w:ins w:id="77" w:author="Blanco Bueno, Carlos" w:date="2023-06-30T10:41:00Z">
        <w:r w:rsidRPr="009C19FB">
          <w:rPr>
            <w:rFonts w:ascii="Arial" w:eastAsiaTheme="majorEastAsia" w:hAnsi="Arial" w:cs="Arial"/>
            <w:sz w:val="22"/>
            <w:szCs w:val="22"/>
          </w:rPr>
          <w:drawing>
            <wp:inline distT="0" distB="0" distL="0" distR="0" wp14:anchorId="2DB6D6EC" wp14:editId="24FD5DEC">
              <wp:extent cx="4137660" cy="2455154"/>
              <wp:effectExtent l="0" t="0" r="2540" b="0"/>
              <wp:docPr id="8" name="Gráfico 7">
                <a:extLst xmlns:a="http://schemas.openxmlformats.org/drawingml/2006/main">
                  <a:ext uri="{FF2B5EF4-FFF2-40B4-BE49-F238E27FC236}">
                    <a16:creationId xmlns:a16="http://schemas.microsoft.com/office/drawing/2014/main" id="{4509A142-0C76-E786-CC26-D59E8CC71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7">
                        <a:extLst>
                          <a:ext uri="{FF2B5EF4-FFF2-40B4-BE49-F238E27FC236}">
                            <a16:creationId xmlns:a16="http://schemas.microsoft.com/office/drawing/2014/main" id="{4509A142-0C76-E786-CC26-D59E8CC71188}"/>
                          </a:ext>
                        </a:extLst>
                      </pic:cNvPr>
                      <pic:cNvPicPr>
                        <a:picLocks noChangeAspect="1"/>
                      </pic:cNvPicPr>
                    </pic:nvPicPr>
                    <pic:blipFill rotWithShape="1">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rcRect r="2536" b="4504"/>
                      <a:stretch/>
                    </pic:blipFill>
                    <pic:spPr>
                      <a:xfrm>
                        <a:off x="0" y="0"/>
                        <a:ext cx="4165745" cy="2471819"/>
                      </a:xfrm>
                      <a:prstGeom prst="rect">
                        <a:avLst/>
                      </a:prstGeom>
                    </pic:spPr>
                  </pic:pic>
                </a:graphicData>
              </a:graphic>
            </wp:inline>
          </w:drawing>
        </w:r>
      </w:ins>
    </w:p>
    <w:p w14:paraId="68FE057A" w14:textId="77777777" w:rsidR="00121D95" w:rsidRDefault="00121D95" w:rsidP="00621BBA">
      <w:pPr>
        <w:tabs>
          <w:tab w:val="left" w:pos="3686"/>
          <w:tab w:val="left" w:pos="4035"/>
          <w:tab w:val="right" w:pos="8456"/>
          <w:tab w:val="left" w:pos="4035"/>
        </w:tabs>
        <w:spacing w:line="276" w:lineRule="auto"/>
        <w:jc w:val="both"/>
        <w:rPr>
          <w:ins w:id="78" w:author="Blanco Bueno, Carlos" w:date="2023-06-30T10:51:00Z"/>
          <w:rFonts w:ascii="Arial" w:eastAsiaTheme="majorEastAsia" w:hAnsi="Arial" w:cs="Arial"/>
          <w:sz w:val="22"/>
          <w:szCs w:val="22"/>
        </w:rPr>
      </w:pPr>
    </w:p>
    <w:p w14:paraId="2A1F1D54" w14:textId="77777777" w:rsidR="00491A79" w:rsidRDefault="00491A7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7EDE529" w14:textId="77777777" w:rsidR="00620E9E" w:rsidRDefault="00620E9E"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1ED259" w14:textId="1274C936" w:rsidR="00621BBA" w:rsidRPr="00B32852" w:rsidRDefault="00B32852" w:rsidP="00B32852">
      <w:pPr>
        <w:pStyle w:val="Heading4"/>
        <w:numPr>
          <w:ilvl w:val="3"/>
          <w:numId w:val="3"/>
        </w:numPr>
        <w:spacing w:after="240"/>
        <w:ind w:left="851" w:hanging="851"/>
        <w:rPr>
          <w:rFonts w:ascii="Arial" w:hAnsi="Arial" w:cs="Arial"/>
          <w:b/>
          <w:bCs/>
          <w:i w:val="0"/>
          <w:iCs w:val="0"/>
          <w:color w:val="auto"/>
          <w:sz w:val="22"/>
          <w:szCs w:val="22"/>
        </w:rPr>
      </w:pPr>
      <w:bookmarkStart w:id="79" w:name="_Toc138982854"/>
      <w:r w:rsidRPr="00B32852">
        <w:rPr>
          <w:rFonts w:ascii="Arial" w:hAnsi="Arial" w:cs="Arial"/>
          <w:b/>
          <w:bCs/>
          <w:i w:val="0"/>
          <w:iCs w:val="0"/>
          <w:color w:val="auto"/>
          <w:sz w:val="22"/>
          <w:szCs w:val="22"/>
        </w:rPr>
        <w:t xml:space="preserve">Diseño </w:t>
      </w:r>
      <w:del w:id="80" w:author="Blanco Bueno, Carlos" w:date="2023-06-30T10:50:00Z">
        <w:r w:rsidRPr="00B32852" w:rsidDel="00B81412">
          <w:rPr>
            <w:rFonts w:ascii="Arial" w:hAnsi="Arial" w:cs="Arial"/>
            <w:b/>
            <w:bCs/>
            <w:i w:val="0"/>
            <w:iCs w:val="0"/>
            <w:color w:val="auto"/>
            <w:sz w:val="22"/>
            <w:szCs w:val="22"/>
          </w:rPr>
          <w:delText>de la capa</w:delText>
        </w:r>
      </w:del>
      <w:ins w:id="81" w:author="Blanco Bueno, Carlos" w:date="2023-06-30T10:50:00Z">
        <w:r w:rsidR="00B81412">
          <w:rPr>
            <w:rFonts w:ascii="Arial" w:hAnsi="Arial" w:cs="Arial"/>
            <w:b/>
            <w:bCs/>
            <w:i w:val="0"/>
            <w:iCs w:val="0"/>
            <w:color w:val="auto"/>
            <w:sz w:val="22"/>
            <w:szCs w:val="22"/>
          </w:rPr>
          <w:t>del</w:t>
        </w:r>
      </w:ins>
      <w:r w:rsidRPr="00B32852">
        <w:rPr>
          <w:rFonts w:ascii="Arial" w:hAnsi="Arial" w:cs="Arial"/>
          <w:b/>
          <w:bCs/>
          <w:i w:val="0"/>
          <w:iCs w:val="0"/>
          <w:color w:val="auto"/>
          <w:sz w:val="22"/>
          <w:szCs w:val="22"/>
        </w:rPr>
        <w:t xml:space="preserve"> modelo</w:t>
      </w:r>
      <w:bookmarkEnd w:id="79"/>
    </w:p>
    <w:p w14:paraId="2D03A8BC" w14:textId="3A63F1D3" w:rsidR="00B32852" w:rsidRDefault="00847F1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del w:id="82" w:author="Blanco Bueno, Carlos" w:date="2023-06-30T10:51:00Z">
        <w:r w:rsidDel="00F7186E">
          <w:rPr>
            <w:rFonts w:ascii="Arial" w:eastAsiaTheme="majorEastAsia" w:hAnsi="Arial" w:cs="Arial"/>
            <w:sz w:val="22"/>
            <w:szCs w:val="22"/>
          </w:rPr>
          <w:delText>Esta capa</w:delText>
        </w:r>
      </w:del>
      <w:ins w:id="83" w:author="Blanco Bueno, Carlos" w:date="2023-06-30T10:51:00Z">
        <w:r w:rsidR="00F7186E">
          <w:rPr>
            <w:rFonts w:ascii="Arial" w:eastAsiaTheme="majorEastAsia" w:hAnsi="Arial" w:cs="Arial"/>
            <w:sz w:val="22"/>
            <w:szCs w:val="22"/>
          </w:rPr>
          <w:t>El modelo</w:t>
        </w:r>
      </w:ins>
      <w:r>
        <w:rPr>
          <w:rFonts w:ascii="Arial" w:eastAsiaTheme="majorEastAsia" w:hAnsi="Arial" w:cs="Arial"/>
          <w:sz w:val="22"/>
          <w:szCs w:val="22"/>
        </w:rPr>
        <w:t xml:space="preserve">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 y dos clases que se encargan de la conexión con el servicio mediante llamadas que se realizan desde los present</w:t>
      </w:r>
      <w:ins w:id="84" w:author="Blanco Bueno, Carlos" w:date="2023-06-30T10:57:00Z">
        <w:r w:rsidR="00C3426D">
          <w:rPr>
            <w:rFonts w:ascii="Arial" w:eastAsiaTheme="majorEastAsia" w:hAnsi="Arial" w:cs="Arial"/>
            <w:sz w:val="22"/>
            <w:szCs w:val="22"/>
          </w:rPr>
          <w:t>adores</w:t>
        </w:r>
      </w:ins>
      <w:del w:id="85" w:author="Blanco Bueno, Carlos" w:date="2023-06-30T10:57:00Z">
        <w:r w:rsidR="00CE2CB5" w:rsidDel="00C3426D">
          <w:rPr>
            <w:rFonts w:ascii="Arial" w:eastAsiaTheme="majorEastAsia" w:hAnsi="Arial" w:cs="Arial"/>
            <w:sz w:val="22"/>
            <w:szCs w:val="22"/>
          </w:rPr>
          <w:delText>er</w:delText>
        </w:r>
      </w:del>
      <w:r w:rsidR="00CE2CB5">
        <w:rPr>
          <w:rFonts w:ascii="Arial" w:eastAsiaTheme="majorEastAsia" w:hAnsi="Arial" w:cs="Arial"/>
          <w:sz w:val="22"/>
          <w:szCs w:val="22"/>
        </w:rPr>
        <w:t>. También se ha diseñado un grupo de dos clases y una interfaz que se encargan de gestionar la base de datos de la aplicación para almacenar los dispositivos favoritos. Y finalmente, el dominio, que se presenta a continuación</w:t>
      </w:r>
      <w:ins w:id="86" w:author="Blanco Bueno, Carlos" w:date="2023-06-30T10:53:00Z">
        <w:r w:rsidR="00FD2902">
          <w:rPr>
            <w:rFonts w:ascii="Arial" w:eastAsiaTheme="majorEastAsia" w:hAnsi="Arial" w:cs="Arial"/>
            <w:sz w:val="22"/>
            <w:szCs w:val="22"/>
          </w:rPr>
          <w:t xml:space="preserve">, en el que </w:t>
        </w:r>
      </w:ins>
      <w:ins w:id="87" w:author="Blanco Bueno, Carlos" w:date="2023-06-30T10:54:00Z">
        <w:r w:rsidR="006737DF">
          <w:rPr>
            <w:rFonts w:ascii="Arial" w:eastAsiaTheme="majorEastAsia" w:hAnsi="Arial" w:cs="Arial"/>
            <w:sz w:val="22"/>
            <w:szCs w:val="22"/>
          </w:rPr>
          <w:t xml:space="preserve">están recogidas </w:t>
        </w:r>
        <w:r w:rsidR="007E034B">
          <w:rPr>
            <w:rFonts w:ascii="Arial" w:eastAsiaTheme="majorEastAsia" w:hAnsi="Arial" w:cs="Arial"/>
            <w:sz w:val="22"/>
            <w:szCs w:val="22"/>
          </w:rPr>
          <w:t xml:space="preserve">categorías de </w:t>
        </w:r>
      </w:ins>
      <w:ins w:id="88" w:author="Blanco Bueno, Carlos" w:date="2023-06-30T10:53:00Z">
        <w:r w:rsidR="00BB0BB2">
          <w:rPr>
            <w:rFonts w:ascii="Arial" w:eastAsiaTheme="majorEastAsia" w:hAnsi="Arial" w:cs="Arial"/>
            <w:sz w:val="22"/>
            <w:szCs w:val="22"/>
          </w:rPr>
          <w:t>dispositivos</w:t>
        </w:r>
      </w:ins>
      <w:ins w:id="89" w:author="Blanco Bueno, Carlos" w:date="2023-06-30T10:55:00Z">
        <w:r w:rsidR="006737DF">
          <w:rPr>
            <w:rFonts w:ascii="Arial" w:eastAsiaTheme="majorEastAsia" w:hAnsi="Arial" w:cs="Arial"/>
            <w:sz w:val="22"/>
            <w:szCs w:val="22"/>
          </w:rPr>
          <w:t>,</w:t>
        </w:r>
      </w:ins>
      <w:ins w:id="90" w:author="Blanco Bueno, Carlos" w:date="2023-06-30T10:54:00Z">
        <w:r w:rsidR="007E034B">
          <w:rPr>
            <w:rFonts w:ascii="Arial" w:eastAsiaTheme="majorEastAsia" w:hAnsi="Arial" w:cs="Arial"/>
            <w:sz w:val="22"/>
            <w:szCs w:val="22"/>
          </w:rPr>
          <w:t xml:space="preserve"> dispositivos concretos</w:t>
        </w:r>
      </w:ins>
      <w:ins w:id="91" w:author="Blanco Bueno, Carlos" w:date="2023-06-30T10:55:00Z">
        <w:r w:rsidR="006737DF">
          <w:rPr>
            <w:rFonts w:ascii="Arial" w:eastAsiaTheme="majorEastAsia" w:hAnsi="Arial" w:cs="Arial"/>
            <w:sz w:val="22"/>
            <w:szCs w:val="22"/>
          </w:rPr>
          <w:t xml:space="preserve"> y características que influyen positiva o negativamente en la seguridad o sostenibilidad de dichos dispositivos.</w:t>
        </w:r>
      </w:ins>
      <w:del w:id="92" w:author="Blanco Bueno, Carlos" w:date="2023-06-30T10:55:00Z">
        <w:r w:rsidR="00CE2CB5" w:rsidDel="006737DF">
          <w:rPr>
            <w:rFonts w:ascii="Arial" w:eastAsiaTheme="majorEastAsia" w:hAnsi="Arial" w:cs="Arial"/>
            <w:sz w:val="22"/>
            <w:szCs w:val="22"/>
          </w:rPr>
          <w:delText>:</w:delText>
        </w:r>
      </w:del>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A9E3521" wp14:editId="334CC646">
            <wp:extent cx="4649360" cy="2316480"/>
            <wp:effectExtent l="0" t="0" r="0" b="7620"/>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678301" cy="2330900"/>
                    </a:xfrm>
                    <a:prstGeom prst="rect">
                      <a:avLst/>
                    </a:prstGeom>
                  </pic:spPr>
                </pic:pic>
              </a:graphicData>
            </a:graphic>
          </wp:inline>
        </w:drawing>
      </w:r>
    </w:p>
    <w:p w14:paraId="0C140149" w14:textId="285DDBDF" w:rsidR="00905086" w:rsidRPr="007C59EE" w:rsidRDefault="00E7258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22E58E08" w14:textId="77777777" w:rsidR="00E22ED2" w:rsidRDefault="00E22ED2" w:rsidP="00551392">
      <w:pPr>
        <w:spacing w:line="276" w:lineRule="auto"/>
        <w:jc w:val="both"/>
        <w:rPr>
          <w:rFonts w:ascii="Arial" w:eastAsiaTheme="majorEastAsia" w:hAnsi="Arial" w:cs="Arial"/>
          <w:sz w:val="22"/>
          <w:szCs w:val="22"/>
        </w:rPr>
      </w:pPr>
    </w:p>
    <w:p w14:paraId="09B77954" w14:textId="25AA3C04" w:rsidR="00B32852" w:rsidRPr="00B32852" w:rsidRDefault="00B32852" w:rsidP="00B32852">
      <w:pPr>
        <w:pStyle w:val="Heading4"/>
        <w:numPr>
          <w:ilvl w:val="3"/>
          <w:numId w:val="3"/>
        </w:numPr>
        <w:spacing w:after="240"/>
        <w:ind w:left="851" w:hanging="851"/>
        <w:rPr>
          <w:rFonts w:ascii="Arial" w:hAnsi="Arial" w:cs="Arial"/>
          <w:b/>
          <w:bCs/>
          <w:i w:val="0"/>
          <w:iCs w:val="0"/>
          <w:color w:val="auto"/>
          <w:sz w:val="22"/>
          <w:szCs w:val="22"/>
        </w:rPr>
      </w:pPr>
      <w:bookmarkStart w:id="93" w:name="_Toc138982855"/>
      <w:r w:rsidRPr="00B32852">
        <w:rPr>
          <w:rFonts w:ascii="Arial" w:hAnsi="Arial" w:cs="Arial"/>
          <w:b/>
          <w:bCs/>
          <w:i w:val="0"/>
          <w:iCs w:val="0"/>
          <w:color w:val="auto"/>
          <w:sz w:val="22"/>
          <w:szCs w:val="22"/>
        </w:rPr>
        <w:t xml:space="preserve">Diseño de la </w:t>
      </w:r>
      <w:del w:id="94" w:author="Blanco Bueno, Carlos" w:date="2023-06-30T10:55:00Z">
        <w:r w:rsidRPr="00B32852" w:rsidDel="00B97830">
          <w:rPr>
            <w:rFonts w:ascii="Arial" w:hAnsi="Arial" w:cs="Arial"/>
            <w:b/>
            <w:bCs/>
            <w:i w:val="0"/>
            <w:iCs w:val="0"/>
            <w:color w:val="auto"/>
            <w:sz w:val="22"/>
            <w:szCs w:val="22"/>
          </w:rPr>
          <w:delText xml:space="preserve">capa </w:delText>
        </w:r>
      </w:del>
      <w:r w:rsidRPr="00B32852">
        <w:rPr>
          <w:rFonts w:ascii="Arial" w:hAnsi="Arial" w:cs="Arial"/>
          <w:b/>
          <w:bCs/>
          <w:i w:val="0"/>
          <w:iCs w:val="0"/>
          <w:color w:val="auto"/>
          <w:sz w:val="22"/>
          <w:szCs w:val="22"/>
        </w:rPr>
        <w:t>vista</w:t>
      </w:r>
      <w:bookmarkEnd w:id="93"/>
    </w:p>
    <w:p w14:paraId="6FB967F6" w14:textId="62E82879" w:rsidR="00847F12" w:rsidRP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La parte de interfaces de usuario se ha </w:t>
      </w:r>
      <w:ins w:id="95" w:author="Blanco Bueno, Carlos" w:date="2023-06-30T11:02:00Z">
        <w:r w:rsidR="002D455F">
          <w:rPr>
            <w:rFonts w:ascii="Arial" w:eastAsiaTheme="majorEastAsia" w:hAnsi="Arial" w:cs="Arial"/>
            <w:sz w:val="22"/>
            <w:szCs w:val="22"/>
          </w:rPr>
          <w:t xml:space="preserve">diseñado siguiendo la estrategia de </w:t>
        </w:r>
      </w:ins>
      <w:del w:id="96" w:author="Blanco Bueno, Carlos" w:date="2023-06-30T11:02:00Z">
        <w:r w:rsidRPr="00847F12" w:rsidDel="002D455F">
          <w:rPr>
            <w:rFonts w:ascii="Arial" w:eastAsiaTheme="majorEastAsia" w:hAnsi="Arial" w:cs="Arial"/>
            <w:sz w:val="22"/>
            <w:szCs w:val="22"/>
          </w:rPr>
          <w:delText xml:space="preserve">dividido en </w:delText>
        </w:r>
      </w:del>
      <w:del w:id="97" w:author="Blanco Bueno, Carlos" w:date="2023-06-30T10:59:00Z">
        <w:r w:rsidRPr="00847F12" w:rsidDel="00A1247B">
          <w:rPr>
            <w:rFonts w:ascii="Arial" w:eastAsiaTheme="majorEastAsia" w:hAnsi="Arial" w:cs="Arial"/>
            <w:sz w:val="22"/>
            <w:szCs w:val="22"/>
          </w:rPr>
          <w:delText xml:space="preserve">tres </w:delText>
        </w:r>
      </w:del>
      <w:r w:rsidRPr="00847F12">
        <w:rPr>
          <w:rFonts w:ascii="Arial" w:eastAsiaTheme="majorEastAsia" w:hAnsi="Arial" w:cs="Arial"/>
          <w:sz w:val="22"/>
          <w:szCs w:val="22"/>
        </w:rPr>
        <w:t xml:space="preserve">actividades y </w:t>
      </w:r>
      <w:del w:id="98" w:author="Blanco Bueno, Carlos" w:date="2023-06-30T10:59:00Z">
        <w:r w:rsidRPr="00847F12" w:rsidDel="00A1247B">
          <w:rPr>
            <w:rFonts w:ascii="Arial" w:eastAsiaTheme="majorEastAsia" w:hAnsi="Arial" w:cs="Arial"/>
            <w:sz w:val="22"/>
            <w:szCs w:val="22"/>
          </w:rPr>
          <w:delText xml:space="preserve">cuatro </w:delText>
        </w:r>
      </w:del>
      <w:r w:rsidRPr="00847F12">
        <w:rPr>
          <w:rFonts w:ascii="Arial" w:eastAsiaTheme="majorEastAsia" w:hAnsi="Arial" w:cs="Arial"/>
          <w:sz w:val="22"/>
          <w:szCs w:val="22"/>
        </w:rPr>
        <w:t>fragmentos</w:t>
      </w:r>
      <w:ins w:id="99" w:author="Blanco Bueno, Carlos" w:date="2023-06-30T11:03:00Z">
        <w:r w:rsidR="0006581C">
          <w:rPr>
            <w:rFonts w:ascii="Arial" w:eastAsiaTheme="majorEastAsia" w:hAnsi="Arial" w:cs="Arial"/>
            <w:sz w:val="22"/>
            <w:szCs w:val="22"/>
          </w:rPr>
          <w:t xml:space="preserve">, los cuales </w:t>
        </w:r>
        <w:r w:rsidR="0006581C" w:rsidRPr="0006581C">
          <w:rPr>
            <w:rFonts w:ascii="Arial" w:eastAsiaTheme="majorEastAsia" w:hAnsi="Arial" w:cs="Arial"/>
            <w:sz w:val="22"/>
            <w:szCs w:val="22"/>
          </w:rPr>
          <w:t>proporciona</w:t>
        </w:r>
        <w:r w:rsidR="00BC7DEC">
          <w:rPr>
            <w:rFonts w:ascii="Arial" w:eastAsiaTheme="majorEastAsia" w:hAnsi="Arial" w:cs="Arial"/>
            <w:sz w:val="22"/>
            <w:szCs w:val="22"/>
          </w:rPr>
          <w:t>n</w:t>
        </w:r>
        <w:r w:rsidR="0006581C" w:rsidRPr="0006581C">
          <w:rPr>
            <w:rFonts w:ascii="Arial" w:eastAsiaTheme="majorEastAsia" w:hAnsi="Arial" w:cs="Arial"/>
            <w:sz w:val="22"/>
            <w:szCs w:val="22"/>
          </w:rPr>
          <w:t xml:space="preserve"> una mayor modularidad, flexibilidad y facilidad de uso en el desarrollo de aplicaciones, lo que contribuye a una mejor experiencia de usuario y a un código más limpio y mantenible.</w:t>
        </w:r>
      </w:ins>
      <w:del w:id="100" w:author="Blanco Bueno, Carlos" w:date="2023-06-30T11:03:00Z">
        <w:r w:rsidRPr="00847F12" w:rsidDel="00BC7DEC">
          <w:rPr>
            <w:rFonts w:ascii="Arial" w:eastAsiaTheme="majorEastAsia" w:hAnsi="Arial" w:cs="Arial"/>
            <w:sz w:val="22"/>
            <w:szCs w:val="22"/>
          </w:rPr>
          <w:delText xml:space="preserve"> que se utilizarán en una de las actividades.</w:delText>
        </w:r>
      </w:del>
    </w:p>
    <w:p w14:paraId="36D64BDE" w14:textId="77777777" w:rsidR="00847F12" w:rsidRDefault="00847F12" w:rsidP="00847F12">
      <w:pPr>
        <w:spacing w:line="276" w:lineRule="auto"/>
        <w:jc w:val="both"/>
        <w:rPr>
          <w:ins w:id="101" w:author="Blanco Bueno, Carlos" w:date="2023-06-30T10:56:00Z"/>
          <w:rFonts w:ascii="Arial" w:eastAsiaTheme="majorEastAsia" w:hAnsi="Arial" w:cs="Arial"/>
          <w:sz w:val="22"/>
          <w:szCs w:val="22"/>
        </w:rPr>
      </w:pPr>
    </w:p>
    <w:p w14:paraId="11F3D72C" w14:textId="39F576BD" w:rsidR="00B97830" w:rsidRPr="00847F12" w:rsidDel="00107300" w:rsidRDefault="00107300" w:rsidP="00847F12">
      <w:pPr>
        <w:spacing w:line="276" w:lineRule="auto"/>
        <w:jc w:val="both"/>
        <w:rPr>
          <w:del w:id="102" w:author="Blanco Bueno, Carlos" w:date="2023-06-30T10:59:00Z"/>
          <w:rFonts w:ascii="Arial" w:eastAsiaTheme="majorEastAsia" w:hAnsi="Arial" w:cs="Arial"/>
          <w:sz w:val="22"/>
          <w:szCs w:val="22"/>
        </w:rPr>
      </w:pPr>
      <w:ins w:id="103" w:author="Blanco Bueno, Carlos" w:date="2023-06-30T10:59:00Z">
        <w:r>
          <w:rPr>
            <w:rFonts w:ascii="Arial" w:eastAsiaTheme="majorEastAsia" w:hAnsi="Arial" w:cs="Arial"/>
            <w:sz w:val="22"/>
            <w:szCs w:val="22"/>
          </w:rPr>
          <w:t xml:space="preserve">Por un lado, </w:t>
        </w:r>
      </w:ins>
      <w:ins w:id="104" w:author="Blanco Bueno, Carlos" w:date="2023-06-30T11:00:00Z">
        <w:r>
          <w:rPr>
            <w:rFonts w:ascii="Arial" w:eastAsiaTheme="majorEastAsia" w:hAnsi="Arial" w:cs="Arial"/>
            <w:sz w:val="22"/>
            <w:szCs w:val="22"/>
          </w:rPr>
          <w:t>una activ</w:t>
        </w:r>
      </w:ins>
      <w:ins w:id="105" w:author="Blanco Bueno, Carlos" w:date="2023-06-30T11:04:00Z">
        <w:r w:rsidR="00BC7DEC">
          <w:rPr>
            <w:rFonts w:ascii="Arial" w:eastAsiaTheme="majorEastAsia" w:hAnsi="Arial" w:cs="Arial"/>
            <w:sz w:val="22"/>
            <w:szCs w:val="22"/>
          </w:rPr>
          <w:t>i</w:t>
        </w:r>
      </w:ins>
      <w:ins w:id="106" w:author="Blanco Bueno, Carlos" w:date="2023-06-30T11:00:00Z">
        <w:r>
          <w:rPr>
            <w:rFonts w:ascii="Arial" w:eastAsiaTheme="majorEastAsia" w:hAnsi="Arial" w:cs="Arial"/>
            <w:sz w:val="22"/>
            <w:szCs w:val="22"/>
          </w:rPr>
          <w:t>dad corresponde con el</w:t>
        </w:r>
      </w:ins>
    </w:p>
    <w:p w14:paraId="2A8DA3A5" w14:textId="77777777" w:rsidR="00BC7DEC" w:rsidRDefault="00847F12" w:rsidP="00847F12">
      <w:pPr>
        <w:spacing w:line="276" w:lineRule="auto"/>
        <w:jc w:val="both"/>
        <w:rPr>
          <w:ins w:id="107" w:author="Blanco Bueno, Carlos" w:date="2023-06-30T11:04:00Z"/>
          <w:rFonts w:ascii="Arial" w:eastAsiaTheme="majorEastAsia" w:hAnsi="Arial" w:cs="Arial"/>
          <w:sz w:val="22"/>
          <w:szCs w:val="22"/>
        </w:rPr>
      </w:pPr>
      <w:del w:id="108" w:author="Blanco Bueno, Carlos" w:date="2023-06-30T10:59:00Z">
        <w:r w:rsidRPr="00847F12" w:rsidDel="00107300">
          <w:rPr>
            <w:rFonts w:ascii="Arial" w:eastAsiaTheme="majorEastAsia" w:hAnsi="Arial" w:cs="Arial"/>
            <w:sz w:val="22"/>
            <w:szCs w:val="22"/>
          </w:rPr>
          <w:delText>Las actividades son dos, una es el</w:delText>
        </w:r>
      </w:del>
      <w:r w:rsidRPr="00847F12">
        <w:rPr>
          <w:rFonts w:ascii="Arial" w:eastAsiaTheme="majorEastAsia" w:hAnsi="Arial" w:cs="Arial"/>
          <w:sz w:val="22"/>
          <w:szCs w:val="22"/>
        </w:rPr>
        <w:t xml:space="preserve"> menú inicial</w:t>
      </w:r>
      <w:ins w:id="109" w:author="Blanco Bueno, Carlos" w:date="2023-06-30T11:00:00Z">
        <w:r w:rsidR="00FB4851">
          <w:rPr>
            <w:rFonts w:ascii="Arial" w:eastAsiaTheme="majorEastAsia" w:hAnsi="Arial" w:cs="Arial"/>
            <w:sz w:val="22"/>
            <w:szCs w:val="22"/>
          </w:rPr>
          <w:t>,</w:t>
        </w:r>
      </w:ins>
      <w:r w:rsidRPr="00847F12">
        <w:rPr>
          <w:rFonts w:ascii="Arial" w:eastAsiaTheme="majorEastAsia" w:hAnsi="Arial" w:cs="Arial"/>
          <w:sz w:val="22"/>
          <w:szCs w:val="22"/>
        </w:rPr>
        <w:t xml:space="preserve"> que dispone </w:t>
      </w:r>
      <w:del w:id="110" w:author="Blanco Bueno, Carlos" w:date="2023-06-30T11:00:00Z">
        <w:r w:rsidRPr="00847F12" w:rsidDel="00FB4851">
          <w:rPr>
            <w:rFonts w:ascii="Arial" w:eastAsiaTheme="majorEastAsia" w:hAnsi="Arial" w:cs="Arial"/>
            <w:sz w:val="22"/>
            <w:szCs w:val="22"/>
          </w:rPr>
          <w:delText xml:space="preserve">del </w:delText>
        </w:r>
      </w:del>
      <w:ins w:id="111" w:author="Blanco Bueno, Carlos" w:date="2023-06-30T11:00:00Z">
        <w:r w:rsidR="00FB4851" w:rsidRPr="00847F12">
          <w:rPr>
            <w:rFonts w:ascii="Arial" w:eastAsiaTheme="majorEastAsia" w:hAnsi="Arial" w:cs="Arial"/>
            <w:sz w:val="22"/>
            <w:szCs w:val="22"/>
          </w:rPr>
          <w:t>de</w:t>
        </w:r>
        <w:r w:rsidR="00FB4851">
          <w:rPr>
            <w:rFonts w:ascii="Arial" w:eastAsiaTheme="majorEastAsia" w:hAnsi="Arial" w:cs="Arial"/>
            <w:sz w:val="22"/>
            <w:szCs w:val="22"/>
          </w:rPr>
          <w:t xml:space="preserve"> un</w:t>
        </w:r>
        <w:r w:rsidR="00FB4851" w:rsidRPr="00847F12">
          <w:rPr>
            <w:rFonts w:ascii="Arial" w:eastAsiaTheme="majorEastAsia" w:hAnsi="Arial" w:cs="Arial"/>
            <w:sz w:val="22"/>
            <w:szCs w:val="22"/>
          </w:rPr>
          <w:t xml:space="preserve"> </w:t>
        </w:r>
      </w:ins>
      <w:r w:rsidRPr="00847F12">
        <w:rPr>
          <w:rFonts w:ascii="Arial" w:eastAsiaTheme="majorEastAsia" w:hAnsi="Arial" w:cs="Arial"/>
          <w:sz w:val="22"/>
          <w:szCs w:val="22"/>
        </w:rPr>
        <w:t xml:space="preserve">menú lateral de navegación </w:t>
      </w:r>
      <w:ins w:id="112" w:author="Blanco Bueno, Carlos" w:date="2023-06-30T11:00:00Z">
        <w:r w:rsidR="00D74CEC">
          <w:rPr>
            <w:rFonts w:ascii="Arial" w:eastAsiaTheme="majorEastAsia" w:hAnsi="Arial" w:cs="Arial"/>
            <w:sz w:val="22"/>
            <w:szCs w:val="22"/>
          </w:rPr>
          <w:t>con las funcionalidades principales</w:t>
        </w:r>
      </w:ins>
      <w:ins w:id="113" w:author="Blanco Bueno, Carlos" w:date="2023-06-30T11:01:00Z">
        <w:r w:rsidR="00D74CEC">
          <w:rPr>
            <w:rFonts w:ascii="Arial" w:eastAsiaTheme="majorEastAsia" w:hAnsi="Arial" w:cs="Arial"/>
            <w:sz w:val="22"/>
            <w:szCs w:val="22"/>
          </w:rPr>
          <w:t xml:space="preserve">: </w:t>
        </w:r>
        <w:r w:rsidR="00D74CEC" w:rsidRPr="00847F12">
          <w:rPr>
            <w:rFonts w:ascii="Arial" w:eastAsiaTheme="majorEastAsia" w:hAnsi="Arial" w:cs="Arial"/>
            <w:sz w:val="22"/>
            <w:szCs w:val="22"/>
          </w:rPr>
          <w:t>buscador, escanear, favoritos y compartir</w:t>
        </w:r>
        <w:r w:rsidR="00D74CEC">
          <w:rPr>
            <w:rFonts w:ascii="Arial" w:eastAsiaTheme="majorEastAsia" w:hAnsi="Arial" w:cs="Arial"/>
            <w:sz w:val="22"/>
            <w:szCs w:val="22"/>
          </w:rPr>
          <w:t>. Cada una de e</w:t>
        </w:r>
        <w:r w:rsidR="00695ACC">
          <w:rPr>
            <w:rFonts w:ascii="Arial" w:eastAsiaTheme="majorEastAsia" w:hAnsi="Arial" w:cs="Arial"/>
            <w:sz w:val="22"/>
            <w:szCs w:val="22"/>
          </w:rPr>
          <w:t>llas corresponde con un fragmento.</w:t>
        </w:r>
      </w:ins>
    </w:p>
    <w:p w14:paraId="6C919C12" w14:textId="77777777" w:rsidR="00BC7DEC" w:rsidRDefault="00BC7DEC" w:rsidP="00847F12">
      <w:pPr>
        <w:spacing w:line="276" w:lineRule="auto"/>
        <w:jc w:val="both"/>
        <w:rPr>
          <w:ins w:id="114" w:author="Blanco Bueno, Carlos" w:date="2023-06-30T11:04:00Z"/>
          <w:rFonts w:ascii="Arial" w:eastAsiaTheme="majorEastAsia" w:hAnsi="Arial" w:cs="Arial"/>
          <w:sz w:val="22"/>
          <w:szCs w:val="22"/>
        </w:rPr>
      </w:pPr>
    </w:p>
    <w:p w14:paraId="56295518" w14:textId="0BF823F2" w:rsidR="00847F12" w:rsidRPr="00847F12" w:rsidRDefault="00BC7DEC" w:rsidP="00847F12">
      <w:pPr>
        <w:spacing w:line="276" w:lineRule="auto"/>
        <w:jc w:val="both"/>
        <w:rPr>
          <w:rFonts w:ascii="Arial" w:eastAsiaTheme="majorEastAsia" w:hAnsi="Arial" w:cs="Arial"/>
          <w:sz w:val="22"/>
          <w:szCs w:val="22"/>
        </w:rPr>
      </w:pPr>
      <w:ins w:id="115" w:author="Blanco Bueno, Carlos" w:date="2023-06-30T11:04:00Z">
        <w:r>
          <w:rPr>
            <w:rFonts w:ascii="Arial" w:eastAsiaTheme="majorEastAsia" w:hAnsi="Arial" w:cs="Arial"/>
            <w:sz w:val="22"/>
            <w:szCs w:val="22"/>
          </w:rPr>
          <w:t xml:space="preserve">Por otro lado, </w:t>
        </w:r>
      </w:ins>
      <w:del w:id="116" w:author="Blanco Bueno, Carlos" w:date="2023-06-30T11:01:00Z">
        <w:r w:rsidR="00847F12" w:rsidRPr="00847F12" w:rsidDel="00695ACC">
          <w:rPr>
            <w:rFonts w:ascii="Arial" w:eastAsiaTheme="majorEastAsia" w:hAnsi="Arial" w:cs="Arial"/>
            <w:sz w:val="22"/>
            <w:szCs w:val="22"/>
          </w:rPr>
          <w:delText>y es la actividad que desplegará cada uno de los cuatr</w:delText>
        </w:r>
      </w:del>
      <w:del w:id="117" w:author="Blanco Bueno, Carlos" w:date="2023-06-30T11:04:00Z">
        <w:r w:rsidR="00847F12" w:rsidRPr="00847F12" w:rsidDel="00BC7DEC">
          <w:rPr>
            <w:rFonts w:ascii="Arial" w:eastAsiaTheme="majorEastAsia" w:hAnsi="Arial" w:cs="Arial"/>
            <w:sz w:val="22"/>
            <w:szCs w:val="22"/>
          </w:rPr>
          <w:delText xml:space="preserve">o fragmentos, que corresponden a las secciones de buscador, escanear, favoritos y compartir. </w:delText>
        </w:r>
        <w:r w:rsidR="00847F12" w:rsidRPr="00847F12" w:rsidDel="001A1A24">
          <w:rPr>
            <w:rFonts w:ascii="Arial" w:eastAsiaTheme="majorEastAsia" w:hAnsi="Arial" w:cs="Arial"/>
            <w:sz w:val="22"/>
            <w:szCs w:val="22"/>
          </w:rPr>
          <w:delText>La otra</w:delText>
        </w:r>
      </w:del>
      <w:ins w:id="118" w:author="Blanco Bueno, Carlos" w:date="2023-06-30T11:04:00Z">
        <w:r w:rsidR="001A1A24">
          <w:rPr>
            <w:rFonts w:ascii="Arial" w:eastAsiaTheme="majorEastAsia" w:hAnsi="Arial" w:cs="Arial"/>
            <w:sz w:val="22"/>
            <w:szCs w:val="22"/>
          </w:rPr>
          <w:t>otra</w:t>
        </w:r>
      </w:ins>
      <w:r w:rsidR="00847F12" w:rsidRPr="00847F12">
        <w:rPr>
          <w:rFonts w:ascii="Arial" w:eastAsiaTheme="majorEastAsia" w:hAnsi="Arial" w:cs="Arial"/>
          <w:sz w:val="22"/>
          <w:szCs w:val="22"/>
        </w:rPr>
        <w:t xml:space="preserve">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Cada actividad y fragmento contará con su clase </w:t>
      </w:r>
      <w:proofErr w:type="spellStart"/>
      <w:r w:rsidRPr="00847F12">
        <w:rPr>
          <w:rFonts w:ascii="Arial" w:eastAsiaTheme="majorEastAsia" w:hAnsi="Arial" w:cs="Arial"/>
          <w:sz w:val="22"/>
          <w:szCs w:val="22"/>
        </w:rPr>
        <w:t>view</w:t>
      </w:r>
      <w:proofErr w:type="spellEnd"/>
      <w:r w:rsidRPr="00847F12">
        <w:rPr>
          <w:rFonts w:ascii="Arial" w:eastAsiaTheme="majorEastAsia" w:hAnsi="Arial" w:cs="Arial"/>
          <w:sz w:val="22"/>
          <w:szCs w:val="22"/>
        </w:rPr>
        <w:t xml:space="preserve"> y su clase </w:t>
      </w:r>
      <w:proofErr w:type="spellStart"/>
      <w:r w:rsidRPr="00847F12">
        <w:rPr>
          <w:rFonts w:ascii="Arial" w:eastAsiaTheme="majorEastAsia" w:hAnsi="Arial" w:cs="Arial"/>
          <w:sz w:val="22"/>
          <w:szCs w:val="22"/>
        </w:rPr>
        <w:t>presenter</w:t>
      </w:r>
      <w:proofErr w:type="spellEnd"/>
      <w:r w:rsidRPr="00847F12">
        <w:rPr>
          <w:rFonts w:ascii="Arial" w:eastAsiaTheme="majorEastAsia" w:hAnsi="Arial" w:cs="Arial"/>
          <w:sz w:val="22"/>
          <w:szCs w:val="22"/>
        </w:rPr>
        <w:t>,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6E60604C" w:rsidR="00B32852" w:rsidRPr="00B32852" w:rsidRDefault="00B32852" w:rsidP="00B32852">
      <w:pPr>
        <w:pStyle w:val="Heading4"/>
        <w:numPr>
          <w:ilvl w:val="3"/>
          <w:numId w:val="3"/>
        </w:numPr>
        <w:spacing w:after="240"/>
        <w:ind w:left="851" w:hanging="851"/>
        <w:rPr>
          <w:rFonts w:ascii="Arial" w:hAnsi="Arial" w:cs="Arial"/>
          <w:b/>
          <w:bCs/>
          <w:i w:val="0"/>
          <w:iCs w:val="0"/>
          <w:color w:val="auto"/>
          <w:sz w:val="22"/>
          <w:szCs w:val="22"/>
        </w:rPr>
      </w:pPr>
      <w:bookmarkStart w:id="119" w:name="_Toc138982856"/>
      <w:r w:rsidRPr="00B32852">
        <w:rPr>
          <w:rFonts w:ascii="Arial" w:hAnsi="Arial" w:cs="Arial"/>
          <w:b/>
          <w:bCs/>
          <w:i w:val="0"/>
          <w:iCs w:val="0"/>
          <w:color w:val="auto"/>
          <w:sz w:val="22"/>
          <w:szCs w:val="22"/>
        </w:rPr>
        <w:t>Diseño de</w:t>
      </w:r>
      <w:del w:id="120" w:author="Blanco Bueno, Carlos" w:date="2023-06-30T10:57:00Z">
        <w:r w:rsidRPr="00B32852" w:rsidDel="001161F3">
          <w:rPr>
            <w:rFonts w:ascii="Arial" w:hAnsi="Arial" w:cs="Arial"/>
            <w:b/>
            <w:bCs/>
            <w:i w:val="0"/>
            <w:iCs w:val="0"/>
            <w:color w:val="auto"/>
            <w:sz w:val="22"/>
            <w:szCs w:val="22"/>
          </w:rPr>
          <w:delText xml:space="preserve"> </w:delText>
        </w:r>
      </w:del>
      <w:r w:rsidRPr="00B32852">
        <w:rPr>
          <w:rFonts w:ascii="Arial" w:hAnsi="Arial" w:cs="Arial"/>
          <w:b/>
          <w:bCs/>
          <w:i w:val="0"/>
          <w:iCs w:val="0"/>
          <w:color w:val="auto"/>
          <w:sz w:val="22"/>
          <w:szCs w:val="22"/>
        </w:rPr>
        <w:t>l</w:t>
      </w:r>
      <w:del w:id="121" w:author="Blanco Bueno, Carlos" w:date="2023-06-30T10:57:00Z">
        <w:r w:rsidRPr="00B32852" w:rsidDel="001161F3">
          <w:rPr>
            <w:rFonts w:ascii="Arial" w:hAnsi="Arial" w:cs="Arial"/>
            <w:b/>
            <w:bCs/>
            <w:i w:val="0"/>
            <w:iCs w:val="0"/>
            <w:color w:val="auto"/>
            <w:sz w:val="22"/>
            <w:szCs w:val="22"/>
          </w:rPr>
          <w:delText>a</w:delText>
        </w:r>
      </w:del>
      <w:r w:rsidRPr="00B32852">
        <w:rPr>
          <w:rFonts w:ascii="Arial" w:hAnsi="Arial" w:cs="Arial"/>
          <w:b/>
          <w:bCs/>
          <w:i w:val="0"/>
          <w:iCs w:val="0"/>
          <w:color w:val="auto"/>
          <w:sz w:val="22"/>
          <w:szCs w:val="22"/>
        </w:rPr>
        <w:t xml:space="preserve"> </w:t>
      </w:r>
      <w:del w:id="122" w:author="Blanco Bueno, Carlos" w:date="2023-06-30T10:57:00Z">
        <w:r w:rsidRPr="00B32852" w:rsidDel="001161F3">
          <w:rPr>
            <w:rFonts w:ascii="Arial" w:hAnsi="Arial" w:cs="Arial"/>
            <w:b/>
            <w:bCs/>
            <w:i w:val="0"/>
            <w:iCs w:val="0"/>
            <w:color w:val="auto"/>
            <w:sz w:val="22"/>
            <w:szCs w:val="22"/>
          </w:rPr>
          <w:delText xml:space="preserve">capa </w:delText>
        </w:r>
      </w:del>
      <w:r w:rsidRPr="00B32852">
        <w:rPr>
          <w:rFonts w:ascii="Arial" w:hAnsi="Arial" w:cs="Arial"/>
          <w:b/>
          <w:bCs/>
          <w:i w:val="0"/>
          <w:iCs w:val="0"/>
          <w:color w:val="auto"/>
          <w:sz w:val="22"/>
          <w:szCs w:val="22"/>
        </w:rPr>
        <w:t>presentador</w:t>
      </w:r>
      <w:bookmarkEnd w:id="119"/>
    </w:p>
    <w:p w14:paraId="1806CD05" w14:textId="2F5B461B"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parte de los present</w:t>
      </w:r>
      <w:ins w:id="123" w:author="Blanco Bueno, Carlos" w:date="2023-06-30T11:05:00Z">
        <w:r w:rsidR="001A1A24">
          <w:rPr>
            <w:rFonts w:ascii="Arial" w:eastAsiaTheme="majorEastAsia" w:hAnsi="Arial" w:cs="Arial"/>
            <w:sz w:val="22"/>
            <w:szCs w:val="22"/>
          </w:rPr>
          <w:t>adores</w:t>
        </w:r>
      </w:ins>
      <w:del w:id="124" w:author="Blanco Bueno, Carlos" w:date="2023-06-30T11:05:00Z">
        <w:r w:rsidDel="001A1A24">
          <w:rPr>
            <w:rFonts w:ascii="Arial" w:eastAsiaTheme="majorEastAsia" w:hAnsi="Arial" w:cs="Arial"/>
            <w:sz w:val="22"/>
            <w:szCs w:val="22"/>
          </w:rPr>
          <w:delText>er</w:delText>
        </w:r>
      </w:del>
      <w:r>
        <w:rPr>
          <w:rFonts w:ascii="Arial" w:eastAsiaTheme="majorEastAsia" w:hAnsi="Arial" w:cs="Arial"/>
          <w:sz w:val="22"/>
          <w:szCs w:val="22"/>
        </w:rPr>
        <w:t xml:space="preserve">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54F55CE1" w:rsidR="00B32852" w:rsidRDefault="00652945" w:rsidP="00551392">
      <w:pPr>
        <w:spacing w:line="276" w:lineRule="auto"/>
        <w:jc w:val="both"/>
        <w:rPr>
          <w:rFonts w:ascii="Arial" w:eastAsiaTheme="majorEastAsia" w:hAnsi="Arial" w:cs="Arial"/>
          <w:sz w:val="22"/>
          <w:szCs w:val="22"/>
        </w:rPr>
      </w:pPr>
      <w:del w:id="125" w:author="Blanco Bueno, Carlos" w:date="2023-06-30T11:06:00Z">
        <w:r w:rsidDel="001A1A24">
          <w:rPr>
            <w:rFonts w:ascii="Arial" w:eastAsiaTheme="majorEastAsia" w:hAnsi="Arial" w:cs="Arial"/>
            <w:sz w:val="22"/>
            <w:szCs w:val="22"/>
          </w:rPr>
          <w:delText>El present</w:delText>
        </w:r>
      </w:del>
      <w:del w:id="126" w:author="Blanco Bueno, Carlos" w:date="2023-06-30T11:05:00Z">
        <w:r w:rsidDel="001A1A24">
          <w:rPr>
            <w:rFonts w:ascii="Arial" w:eastAsiaTheme="majorEastAsia" w:hAnsi="Arial" w:cs="Arial"/>
            <w:sz w:val="22"/>
            <w:szCs w:val="22"/>
          </w:rPr>
          <w:delText>er</w:delText>
        </w:r>
      </w:del>
      <w:ins w:id="127" w:author="Blanco Bueno, Carlos" w:date="2023-06-30T11:06:00Z">
        <w:r w:rsidR="001A1A24">
          <w:rPr>
            <w:rFonts w:ascii="Arial" w:eastAsiaTheme="majorEastAsia" w:hAnsi="Arial" w:cs="Arial"/>
            <w:sz w:val="22"/>
            <w:szCs w:val="22"/>
          </w:rPr>
          <w:t>Los presentadores</w:t>
        </w:r>
      </w:ins>
      <w:r>
        <w:rPr>
          <w:rFonts w:ascii="Arial" w:eastAsiaTheme="majorEastAsia" w:hAnsi="Arial" w:cs="Arial"/>
          <w:sz w:val="22"/>
          <w:szCs w:val="22"/>
        </w:rPr>
        <w:t xml:space="preserve"> del buscador, de escanear y de favoritos se han diseñado de manera que hagan de puente entre su vista y el repositorio de llamadas al servicio, de manera que sus vistas puedan obtener los datos de los dispositivos del servicio. Además, el present</w:t>
      </w:r>
      <w:ins w:id="128" w:author="Blanco Bueno, Carlos" w:date="2023-06-30T11:06:00Z">
        <w:r w:rsidR="00D6330A">
          <w:rPr>
            <w:rFonts w:ascii="Arial" w:eastAsiaTheme="majorEastAsia" w:hAnsi="Arial" w:cs="Arial"/>
            <w:sz w:val="22"/>
            <w:szCs w:val="22"/>
          </w:rPr>
          <w:t>ador</w:t>
        </w:r>
      </w:ins>
      <w:del w:id="129" w:author="Blanco Bueno, Carlos" w:date="2023-06-30T11:06:00Z">
        <w:r w:rsidDel="00D6330A">
          <w:rPr>
            <w:rFonts w:ascii="Arial" w:eastAsiaTheme="majorEastAsia" w:hAnsi="Arial" w:cs="Arial"/>
            <w:sz w:val="22"/>
            <w:szCs w:val="22"/>
          </w:rPr>
          <w:delText>er</w:delText>
        </w:r>
      </w:del>
      <w:r>
        <w:rPr>
          <w:rFonts w:ascii="Arial" w:eastAsiaTheme="majorEastAsia" w:hAnsi="Arial" w:cs="Arial"/>
          <w:sz w:val="22"/>
          <w:szCs w:val="22"/>
        </w:rPr>
        <w:t xml:space="preserve"> de favoritos también tiene</w:t>
      </w:r>
      <w:ins w:id="130" w:author="Blanco Bueno, Carlos" w:date="2023-06-30T11:07:00Z">
        <w:r w:rsidR="00D6330A">
          <w:rPr>
            <w:rFonts w:ascii="Arial" w:eastAsiaTheme="majorEastAsia" w:hAnsi="Arial" w:cs="Arial"/>
            <w:sz w:val="22"/>
            <w:szCs w:val="22"/>
          </w:rPr>
          <w:t xml:space="preserve"> </w:t>
        </w:r>
      </w:ins>
      <w:del w:id="131" w:author="Blanco Bueno, Carlos" w:date="2023-06-30T11:07:00Z">
        <w:r w:rsidDel="00D6330A">
          <w:rPr>
            <w:rFonts w:ascii="Arial" w:eastAsiaTheme="majorEastAsia" w:hAnsi="Arial" w:cs="Arial"/>
            <w:sz w:val="22"/>
            <w:szCs w:val="22"/>
          </w:rPr>
          <w:delText xml:space="preserve">, </w:delText>
        </w:r>
      </w:del>
      <w:ins w:id="132" w:author="Blanco Bueno, Carlos" w:date="2023-06-30T11:07:00Z">
        <w:r w:rsidR="00D6330A">
          <w:rPr>
            <w:rFonts w:ascii="Arial" w:eastAsiaTheme="majorEastAsia" w:hAnsi="Arial" w:cs="Arial"/>
            <w:sz w:val="22"/>
            <w:szCs w:val="22"/>
          </w:rPr>
          <w:t>(</w:t>
        </w:r>
      </w:ins>
      <w:r>
        <w:rPr>
          <w:rFonts w:ascii="Arial" w:eastAsiaTheme="majorEastAsia" w:hAnsi="Arial" w:cs="Arial"/>
          <w:sz w:val="22"/>
          <w:szCs w:val="22"/>
        </w:rPr>
        <w:t xml:space="preserve">al igual que el de </w:t>
      </w:r>
      <w:ins w:id="133" w:author="Blanco Bueno, Carlos" w:date="2023-06-30T11:06:00Z">
        <w:r w:rsidR="00D6330A">
          <w:rPr>
            <w:rFonts w:ascii="Arial" w:eastAsiaTheme="majorEastAsia" w:hAnsi="Arial" w:cs="Arial"/>
            <w:sz w:val="22"/>
            <w:szCs w:val="22"/>
          </w:rPr>
          <w:t xml:space="preserve">detalle de </w:t>
        </w:r>
      </w:ins>
      <w:r>
        <w:rPr>
          <w:rFonts w:ascii="Arial" w:eastAsiaTheme="majorEastAsia" w:hAnsi="Arial" w:cs="Arial"/>
          <w:sz w:val="22"/>
          <w:szCs w:val="22"/>
        </w:rPr>
        <w:t>dispositivo</w:t>
      </w:r>
      <w:del w:id="134" w:author="Blanco Bueno, Carlos" w:date="2023-06-30T11:06:00Z">
        <w:r w:rsidDel="00D6330A">
          <w:rPr>
            <w:rFonts w:ascii="Arial" w:eastAsiaTheme="majorEastAsia" w:hAnsi="Arial" w:cs="Arial"/>
            <w:sz w:val="22"/>
            <w:szCs w:val="22"/>
          </w:rPr>
          <w:delText xml:space="preserve"> en detalle</w:delText>
        </w:r>
      </w:del>
      <w:del w:id="135" w:author="Blanco Bueno, Carlos" w:date="2023-06-30T11:07:00Z">
        <w:r w:rsidDel="00D6330A">
          <w:rPr>
            <w:rFonts w:ascii="Arial" w:eastAsiaTheme="majorEastAsia" w:hAnsi="Arial" w:cs="Arial"/>
            <w:sz w:val="22"/>
            <w:szCs w:val="22"/>
          </w:rPr>
          <w:delText>,</w:delText>
        </w:r>
      </w:del>
      <w:ins w:id="136" w:author="Blanco Bueno, Carlos" w:date="2023-06-30T11:07:00Z">
        <w:r w:rsidR="00D6330A">
          <w:rPr>
            <w:rFonts w:ascii="Arial" w:eastAsiaTheme="majorEastAsia" w:hAnsi="Arial" w:cs="Arial"/>
            <w:sz w:val="22"/>
            <w:szCs w:val="22"/>
          </w:rPr>
          <w:t>)</w:t>
        </w:r>
      </w:ins>
      <w:r>
        <w:rPr>
          <w:rFonts w:ascii="Arial" w:eastAsiaTheme="majorEastAsia" w:hAnsi="Arial" w:cs="Arial"/>
          <w:sz w:val="22"/>
          <w:szCs w:val="22"/>
        </w:rPr>
        <w:t xml:space="preserv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Heading2"/>
        <w:numPr>
          <w:ilvl w:val="1"/>
          <w:numId w:val="3"/>
        </w:numPr>
        <w:spacing w:after="240"/>
        <w:ind w:left="0" w:firstLine="0"/>
        <w:jc w:val="both"/>
        <w:rPr>
          <w:rFonts w:ascii="Arial" w:hAnsi="Arial" w:cs="Arial"/>
          <w:b/>
          <w:bCs/>
          <w:color w:val="auto"/>
          <w:sz w:val="28"/>
          <w:szCs w:val="28"/>
        </w:rPr>
      </w:pPr>
      <w:bookmarkStart w:id="137" w:name="_Toc138982857"/>
      <w:r w:rsidRPr="00345121">
        <w:rPr>
          <w:rFonts w:ascii="Arial" w:hAnsi="Arial" w:cs="Arial"/>
          <w:b/>
          <w:bCs/>
          <w:color w:val="auto"/>
          <w:sz w:val="28"/>
          <w:szCs w:val="28"/>
        </w:rPr>
        <w:lastRenderedPageBreak/>
        <w:t>Implementación de la aplicación</w:t>
      </w:r>
      <w:bookmarkEnd w:id="137"/>
    </w:p>
    <w:p w14:paraId="76FBCE06" w14:textId="6115389D"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w:t>
      </w:r>
      <w:ins w:id="138" w:author="Blanco Bueno, Carlos" w:date="2023-06-30T11:08:00Z">
        <w:r w:rsidR="00A6117B">
          <w:rPr>
            <w:rFonts w:ascii="Arial" w:eastAsiaTheme="majorEastAsia" w:hAnsi="Arial" w:cs="Arial"/>
            <w:sz w:val="22"/>
            <w:szCs w:val="22"/>
          </w:rPr>
          <w:t>,</w:t>
        </w:r>
      </w:ins>
      <w:r>
        <w:rPr>
          <w:rFonts w:ascii="Arial" w:eastAsiaTheme="majorEastAsia" w:hAnsi="Arial" w:cs="Arial"/>
          <w:sz w:val="22"/>
          <w:szCs w:val="22"/>
        </w:rPr>
        <w:t xml:space="preserve"> finalmente</w:t>
      </w:r>
      <w:ins w:id="139" w:author="Blanco Bueno, Carlos" w:date="2023-06-30T11:08:00Z">
        <w:r w:rsidR="00A6117B">
          <w:rPr>
            <w:rFonts w:ascii="Arial" w:eastAsiaTheme="majorEastAsia" w:hAnsi="Arial" w:cs="Arial"/>
            <w:sz w:val="22"/>
            <w:szCs w:val="22"/>
          </w:rPr>
          <w:t>,</w:t>
        </w:r>
      </w:ins>
      <w:r>
        <w:rPr>
          <w:rFonts w:ascii="Arial" w:eastAsiaTheme="majorEastAsia" w:hAnsi="Arial" w:cs="Arial"/>
          <w:sz w:val="22"/>
          <w:szCs w:val="22"/>
        </w:rPr>
        <w:t xml:space="preserv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40" w:name="_Toc138982858"/>
      <w:r w:rsidRPr="00FF2975">
        <w:rPr>
          <w:rFonts w:ascii="Arial" w:hAnsi="Arial" w:cs="Arial"/>
          <w:b/>
          <w:bCs/>
          <w:color w:val="auto"/>
        </w:rPr>
        <w:t>Implementación de la conexión con el servicio REST</w:t>
      </w:r>
      <w:bookmarkEnd w:id="140"/>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conexión con el servicio y la obtención de los datos de los dispositivos se ha utilizado </w:t>
      </w:r>
      <w:proofErr w:type="spellStart"/>
      <w:r>
        <w:rPr>
          <w:rFonts w:ascii="Arial" w:eastAsiaTheme="majorEastAsia" w:hAnsi="Arial" w:cs="Arial"/>
          <w:sz w:val="22"/>
          <w:szCs w:val="22"/>
        </w:rPr>
        <w:t>Retrofit</w:t>
      </w:r>
      <w:proofErr w:type="spellEnd"/>
      <w:r>
        <w:rPr>
          <w:rFonts w:ascii="Arial" w:eastAsiaTheme="majorEastAsia" w:hAnsi="Arial" w:cs="Arial"/>
          <w:sz w:val="22"/>
          <w:szCs w:val="22"/>
        </w:rPr>
        <w:t xml:space="preserve">. </w:t>
      </w:r>
      <w:proofErr w:type="spellStart"/>
      <w:r>
        <w:rPr>
          <w:rFonts w:ascii="Arial" w:eastAsiaTheme="majorEastAsia" w:hAnsi="Arial" w:cs="Arial"/>
          <w:sz w:val="22"/>
          <w:szCs w:val="22"/>
        </w:rPr>
        <w:t>Retrofit</w:t>
      </w:r>
      <w:proofErr w:type="spellEnd"/>
      <w:r>
        <w:rPr>
          <w:rFonts w:ascii="Arial" w:eastAsiaTheme="majorEastAsia" w:hAnsi="Arial" w:cs="Arial"/>
          <w:sz w:val="22"/>
          <w:szCs w:val="22"/>
        </w:rPr>
        <w:t xml:space="preserve">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de los datos obtenidos del servicio se ha utilizado </w:t>
      </w:r>
      <w:proofErr w:type="spellStart"/>
      <w:r w:rsidR="00204278">
        <w:rPr>
          <w:rFonts w:ascii="Arial" w:eastAsiaTheme="majorEastAsia" w:hAnsi="Arial" w:cs="Arial"/>
          <w:sz w:val="22"/>
          <w:szCs w:val="22"/>
        </w:rPr>
        <w:t>Gson</w:t>
      </w:r>
      <w:proofErr w:type="spellEnd"/>
      <w:r w:rsidR="00204278">
        <w:rPr>
          <w:rFonts w:ascii="Arial" w:eastAsiaTheme="majorEastAsia" w:hAnsi="Arial" w:cs="Arial"/>
          <w:sz w:val="22"/>
          <w:szCs w:val="22"/>
        </w:rPr>
        <w:t xml:space="preserve">, librería encargada de </w:t>
      </w:r>
      <w:proofErr w:type="spellStart"/>
      <w:r w:rsidR="00204278">
        <w:rPr>
          <w:rFonts w:ascii="Arial" w:eastAsiaTheme="majorEastAsia" w:hAnsi="Arial" w:cs="Arial"/>
          <w:sz w:val="22"/>
          <w:szCs w:val="22"/>
        </w:rPr>
        <w:t>deserializar</w:t>
      </w:r>
      <w:proofErr w:type="spellEnd"/>
      <w:r w:rsidR="00204278">
        <w:rPr>
          <w:rFonts w:ascii="Arial" w:eastAsiaTheme="majorEastAsia" w:hAnsi="Arial" w:cs="Arial"/>
          <w:sz w:val="22"/>
          <w:szCs w:val="22"/>
        </w:rPr>
        <w:t xml:space="preserve"> JSON convirtiendo los datos en las clases correspondientes, es decir dispositivos y </w:t>
      </w:r>
      <w:proofErr w:type="spellStart"/>
      <w:r w:rsidR="00204278">
        <w:rPr>
          <w:rFonts w:ascii="Arial" w:eastAsiaTheme="majorEastAsia" w:hAnsi="Arial" w:cs="Arial"/>
          <w:sz w:val="22"/>
          <w:szCs w:val="22"/>
        </w:rPr>
        <w:t>caracteristicas</w:t>
      </w:r>
      <w:proofErr w:type="spellEnd"/>
      <w:r w:rsidR="00204278">
        <w:rPr>
          <w:rFonts w:ascii="Arial" w:eastAsiaTheme="majorEastAsia" w:hAnsi="Arial" w:cs="Arial"/>
          <w:sz w:val="22"/>
          <w:szCs w:val="22"/>
        </w:rPr>
        <w:t xml:space="preserve">.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04E4EC06"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utilizar </w:t>
      </w:r>
      <w:proofErr w:type="spellStart"/>
      <w:r>
        <w:rPr>
          <w:rFonts w:ascii="Arial" w:eastAsiaTheme="majorEastAsia" w:hAnsi="Arial" w:cs="Arial"/>
          <w:sz w:val="22"/>
          <w:szCs w:val="22"/>
        </w:rPr>
        <w:t>Retrofit</w:t>
      </w:r>
      <w:proofErr w:type="spellEnd"/>
      <w:r>
        <w:rPr>
          <w:rFonts w:ascii="Arial" w:eastAsiaTheme="majorEastAsia" w:hAnsi="Arial" w:cs="Arial"/>
          <w:sz w:val="22"/>
          <w:szCs w:val="22"/>
        </w:rPr>
        <w:t xml:space="preserve"> se han creado dos interfaces y tres clases. Se ha creado la interfaz IDispositivoRepository.java y una clase que la implementa DispositivosRepository.java. Esta clase es la utilizada por los </w:t>
      </w:r>
      <w:proofErr w:type="spellStart"/>
      <w:r>
        <w:rPr>
          <w:rFonts w:ascii="Arial" w:eastAsiaTheme="majorEastAsia" w:hAnsi="Arial" w:cs="Arial"/>
          <w:sz w:val="22"/>
          <w:szCs w:val="22"/>
        </w:rPr>
        <w:t>presenters</w:t>
      </w:r>
      <w:proofErr w:type="spellEnd"/>
      <w:r>
        <w:rPr>
          <w:rFonts w:ascii="Arial" w:eastAsiaTheme="majorEastAsia" w:hAnsi="Arial" w:cs="Arial"/>
          <w:sz w:val="22"/>
          <w:szCs w:val="22"/>
        </w:rPr>
        <w:t xml:space="preserve"> desarrollados para hacer peticiones para obtener los dispositivos sin necesidad de gestionar las llamadas a la API que genera </w:t>
      </w:r>
      <w:proofErr w:type="spellStart"/>
      <w:r>
        <w:rPr>
          <w:rFonts w:ascii="Arial" w:eastAsiaTheme="majorEastAsia" w:hAnsi="Arial" w:cs="Arial"/>
          <w:sz w:val="22"/>
          <w:szCs w:val="22"/>
        </w:rPr>
        <w:t>Retrofit</w:t>
      </w:r>
      <w:proofErr w:type="spellEnd"/>
      <w:r>
        <w:rPr>
          <w:rFonts w:ascii="Arial" w:eastAsiaTheme="majorEastAsia" w:hAnsi="Arial" w:cs="Arial"/>
          <w:sz w:val="22"/>
          <w:szCs w:val="22"/>
        </w:rPr>
        <w:t xml:space="preserve">. Dispone de dos métodos: </w:t>
      </w:r>
      <w:proofErr w:type="spellStart"/>
      <w:proofErr w:type="gramStart"/>
      <w:r>
        <w:rPr>
          <w:rFonts w:ascii="Arial" w:eastAsiaTheme="majorEastAsia" w:hAnsi="Arial" w:cs="Arial"/>
          <w:sz w:val="22"/>
          <w:szCs w:val="22"/>
        </w:rPr>
        <w:t>getDispositivos</w:t>
      </w:r>
      <w:proofErr w:type="spellEnd"/>
      <w:r>
        <w:rPr>
          <w:rFonts w:ascii="Arial" w:eastAsiaTheme="majorEastAsia" w:hAnsi="Arial" w:cs="Arial"/>
          <w:sz w:val="22"/>
          <w:szCs w:val="22"/>
        </w:rPr>
        <w:t>(</w:t>
      </w:r>
      <w:proofErr w:type="spellStart"/>
      <w:proofErr w:type="gramEnd"/>
      <w:r w:rsidRPr="00A14B14">
        <w:rPr>
          <w:rFonts w:ascii="Arial" w:eastAsiaTheme="majorEastAsia" w:hAnsi="Arial" w:cs="Arial"/>
          <w:sz w:val="22"/>
          <w:szCs w:val="22"/>
        </w:rPr>
        <w:t>String</w:t>
      </w:r>
      <w:proofErr w:type="spellEnd"/>
      <w:r w:rsidRPr="00A14B14">
        <w:rPr>
          <w:rFonts w:ascii="Arial" w:eastAsiaTheme="majorEastAsia" w:hAnsi="Arial" w:cs="Arial"/>
          <w:sz w:val="22"/>
          <w:szCs w:val="22"/>
        </w:rPr>
        <w:t xml:space="preserve"> </w:t>
      </w:r>
      <w:del w:id="141" w:author="Blanco Bueno, Carlos" w:date="2023-06-30T11:09:00Z">
        <w:r w:rsidRPr="00A14B14" w:rsidDel="00BA7691">
          <w:rPr>
            <w:rFonts w:ascii="Arial" w:eastAsiaTheme="majorEastAsia" w:hAnsi="Arial" w:cs="Arial"/>
            <w:sz w:val="22"/>
            <w:szCs w:val="22"/>
          </w:rPr>
          <w:delText>categoria</w:delText>
        </w:r>
      </w:del>
      <w:ins w:id="142" w:author="Blanco Bueno, Carlos" w:date="2023-06-30T11:09:00Z">
        <w:r w:rsidR="00BA7691">
          <w:rPr>
            <w:rFonts w:ascii="Arial" w:eastAsiaTheme="majorEastAsia" w:hAnsi="Arial" w:cs="Arial"/>
            <w:sz w:val="22"/>
            <w:szCs w:val="22"/>
          </w:rPr>
          <w:pgNum/>
        </w:r>
        <w:proofErr w:type="spellStart"/>
        <w:r w:rsidR="00BA7691">
          <w:rPr>
            <w:rFonts w:ascii="Arial" w:eastAsiaTheme="majorEastAsia" w:hAnsi="Arial" w:cs="Arial"/>
            <w:sz w:val="22"/>
            <w:szCs w:val="22"/>
          </w:rPr>
          <w:t>ategoría</w:t>
        </w:r>
      </w:ins>
      <w:proofErr w:type="spellEnd"/>
      <w:r w:rsidRPr="00A14B14">
        <w:rPr>
          <w:rFonts w:ascii="Arial" w:eastAsiaTheme="majorEastAsia" w:hAnsi="Arial" w:cs="Arial"/>
          <w:sz w:val="22"/>
          <w:szCs w:val="22"/>
        </w:rPr>
        <w:t xml:space="preserve">, </w:t>
      </w:r>
      <w:proofErr w:type="spellStart"/>
      <w:r w:rsidRPr="00A14B14">
        <w:rPr>
          <w:rFonts w:ascii="Arial" w:eastAsiaTheme="majorEastAsia" w:hAnsi="Arial" w:cs="Arial"/>
          <w:sz w:val="22"/>
          <w:szCs w:val="22"/>
        </w:rPr>
        <w:t>String</w:t>
      </w:r>
      <w:proofErr w:type="spellEnd"/>
      <w:r w:rsidRPr="00A14B14">
        <w:rPr>
          <w:rFonts w:ascii="Arial" w:eastAsiaTheme="majorEastAsia" w:hAnsi="Arial" w:cs="Arial"/>
          <w:sz w:val="22"/>
          <w:szCs w:val="22"/>
        </w:rPr>
        <w:t xml:space="preserve"> seguridad, </w:t>
      </w:r>
      <w:proofErr w:type="spellStart"/>
      <w:r w:rsidRPr="00A14B14">
        <w:rPr>
          <w:rFonts w:ascii="Arial" w:eastAsiaTheme="majorEastAsia" w:hAnsi="Arial" w:cs="Arial"/>
          <w:sz w:val="22"/>
          <w:szCs w:val="22"/>
        </w:rPr>
        <w:t>String</w:t>
      </w:r>
      <w:proofErr w:type="spellEnd"/>
      <w:r w:rsidRPr="00A14B14">
        <w:rPr>
          <w:rFonts w:ascii="Arial" w:eastAsiaTheme="majorEastAsia" w:hAnsi="Arial" w:cs="Arial"/>
          <w:sz w:val="22"/>
          <w:szCs w:val="22"/>
        </w:rPr>
        <w:t xml:space="preserve"> sostenibilidad, </w:t>
      </w:r>
      <w:proofErr w:type="spellStart"/>
      <w:r w:rsidRPr="00A14B14">
        <w:rPr>
          <w:rFonts w:ascii="Arial" w:eastAsiaTheme="majorEastAsia" w:hAnsi="Arial" w:cs="Arial"/>
          <w:sz w:val="22"/>
          <w:szCs w:val="22"/>
        </w:rPr>
        <w:t>String</w:t>
      </w:r>
      <w:proofErr w:type="spellEnd"/>
      <w:r w:rsidRPr="00A14B14">
        <w:rPr>
          <w:rFonts w:ascii="Arial" w:eastAsiaTheme="majorEastAsia" w:hAnsi="Arial" w:cs="Arial"/>
          <w:sz w:val="22"/>
          <w:szCs w:val="22"/>
        </w:rPr>
        <w:t xml:space="preserve"> ordenar</w:t>
      </w:r>
      <w:r>
        <w:rPr>
          <w:rFonts w:ascii="Arial" w:eastAsiaTheme="majorEastAsia" w:hAnsi="Arial" w:cs="Arial"/>
          <w:sz w:val="22"/>
          <w:szCs w:val="22"/>
        </w:rPr>
        <w:t xml:space="preserve">) que devuelve una lista con los dispositivos filtrados y ordenados y </w:t>
      </w:r>
      <w:proofErr w:type="spellStart"/>
      <w:r>
        <w:rPr>
          <w:rFonts w:ascii="Arial" w:eastAsiaTheme="majorEastAsia" w:hAnsi="Arial" w:cs="Arial"/>
          <w:sz w:val="22"/>
          <w:szCs w:val="22"/>
        </w:rPr>
        <w:t>getDispositivoId</w:t>
      </w:r>
      <w:proofErr w:type="spellEnd"/>
      <w:r>
        <w:rPr>
          <w:rFonts w:ascii="Arial" w:eastAsiaTheme="majorEastAsia" w:hAnsi="Arial" w:cs="Arial"/>
          <w:sz w:val="22"/>
          <w:szCs w:val="22"/>
        </w:rPr>
        <w:t>(</w:t>
      </w:r>
      <w:proofErr w:type="spellStart"/>
      <w:r>
        <w:rPr>
          <w:rFonts w:ascii="Arial" w:eastAsiaTheme="majorEastAsia" w:hAnsi="Arial" w:cs="Arial"/>
          <w:sz w:val="22"/>
          <w:szCs w:val="22"/>
        </w:rPr>
        <w:t>String</w:t>
      </w:r>
      <w:proofErr w:type="spellEnd"/>
      <w:r>
        <w:rPr>
          <w:rFonts w:ascii="Arial" w:eastAsiaTheme="majorEastAsia" w:hAnsi="Arial" w:cs="Arial"/>
          <w:sz w:val="22"/>
          <w:szCs w:val="22"/>
        </w:rPr>
        <w:t xml:space="preserve">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62"/>
                    <a:stretch>
                      <a:fillRect/>
                    </a:stretch>
                  </pic:blipFill>
                  <pic:spPr>
                    <a:xfrm>
                      <a:off x="0" y="0"/>
                      <a:ext cx="4852342" cy="1350599"/>
                    </a:xfrm>
                    <a:prstGeom prst="rect">
                      <a:avLst/>
                    </a:prstGeom>
                  </pic:spPr>
                </pic:pic>
              </a:graphicData>
            </a:graphic>
          </wp:inline>
        </w:drawing>
      </w:r>
    </w:p>
    <w:p w14:paraId="1923E503" w14:textId="5C17D786"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Implementación de los métodos </w:t>
      </w:r>
      <w:proofErr w:type="spellStart"/>
      <w:r>
        <w:rPr>
          <w:rFonts w:ascii="Arial" w:eastAsiaTheme="majorEastAsia" w:hAnsi="Arial" w:cs="Arial"/>
          <w:b/>
          <w:bCs/>
          <w:sz w:val="18"/>
          <w:szCs w:val="18"/>
        </w:rPr>
        <w:t>getDispositivos</w:t>
      </w:r>
      <w:proofErr w:type="spellEnd"/>
      <w:r>
        <w:rPr>
          <w:rFonts w:ascii="Arial" w:eastAsiaTheme="majorEastAsia" w:hAnsi="Arial" w:cs="Arial"/>
          <w:b/>
          <w:bCs/>
          <w:sz w:val="18"/>
          <w:szCs w:val="18"/>
        </w:rPr>
        <w:t xml:space="preserve"> y </w:t>
      </w:r>
      <w:proofErr w:type="spellStart"/>
      <w:r>
        <w:rPr>
          <w:rFonts w:ascii="Arial" w:eastAsiaTheme="majorEastAsia" w:hAnsi="Arial" w:cs="Arial"/>
          <w:b/>
          <w:bCs/>
          <w:sz w:val="18"/>
          <w:szCs w:val="18"/>
        </w:rPr>
        <w:t>getDispositivoId</w:t>
      </w:r>
      <w:proofErr w:type="spellEnd"/>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 xml:space="preserve">que se encarga de utilizando como </w:t>
      </w:r>
      <w:proofErr w:type="spellStart"/>
      <w:r w:rsidR="00EA00E5">
        <w:rPr>
          <w:rFonts w:ascii="Arial" w:eastAsiaTheme="majorEastAsia" w:hAnsi="Arial" w:cs="Arial"/>
          <w:sz w:val="22"/>
          <w:szCs w:val="22"/>
        </w:rPr>
        <w:t>url</w:t>
      </w:r>
      <w:proofErr w:type="spellEnd"/>
      <w:r w:rsidR="00EA00E5">
        <w:rPr>
          <w:rFonts w:ascii="Arial" w:eastAsiaTheme="majorEastAsia" w:hAnsi="Arial" w:cs="Arial"/>
          <w:sz w:val="22"/>
          <w:szCs w:val="22"/>
        </w:rPr>
        <w:t xml:space="preserve"> base la seleccionada en DispositivosServiceConstants.java (esta clase sirve para poder cambiar la </w:t>
      </w:r>
      <w:proofErr w:type="spellStart"/>
      <w:r w:rsidR="00EA00E5">
        <w:rPr>
          <w:rFonts w:ascii="Arial" w:eastAsiaTheme="majorEastAsia" w:hAnsi="Arial" w:cs="Arial"/>
          <w:sz w:val="22"/>
          <w:szCs w:val="22"/>
        </w:rPr>
        <w:t>url</w:t>
      </w:r>
      <w:proofErr w:type="spellEnd"/>
      <w:r w:rsidR="00EA00E5">
        <w:rPr>
          <w:rFonts w:ascii="Arial" w:eastAsiaTheme="majorEastAsia" w:hAnsi="Arial" w:cs="Arial"/>
          <w:sz w:val="22"/>
          <w:szCs w:val="22"/>
        </w:rPr>
        <w:t xml:space="preserve">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lastRenderedPageBreak/>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63"/>
                    <a:stretch>
                      <a:fillRect/>
                    </a:stretch>
                  </pic:blipFill>
                  <pic:spPr>
                    <a:xfrm>
                      <a:off x="0" y="0"/>
                      <a:ext cx="5400040" cy="1147445"/>
                    </a:xfrm>
                    <a:prstGeom prst="rect">
                      <a:avLst/>
                    </a:prstGeom>
                  </pic:spPr>
                </pic:pic>
              </a:graphicData>
            </a:graphic>
          </wp:inline>
        </w:drawing>
      </w:r>
    </w:p>
    <w:p w14:paraId="01A9817A" w14:textId="370C2FDF"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43" w:name="_Toc138982859"/>
      <w:r w:rsidRPr="00EA00E5">
        <w:rPr>
          <w:rFonts w:ascii="Arial" w:hAnsi="Arial" w:cs="Arial"/>
          <w:b/>
          <w:bCs/>
          <w:color w:val="auto"/>
        </w:rPr>
        <w:t>Implementación de la base de datos</w:t>
      </w:r>
      <w:bookmarkEnd w:id="143"/>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la base de datos interna de la aplicación para la gestión de los favoritos se ha utilizado </w:t>
      </w:r>
      <w:proofErr w:type="spellStart"/>
      <w:r>
        <w:rPr>
          <w:rFonts w:ascii="Arial" w:eastAsiaTheme="majorEastAsia" w:hAnsi="Arial" w:cs="Arial"/>
          <w:sz w:val="22"/>
          <w:szCs w:val="22"/>
        </w:rPr>
        <w:t>Room</w:t>
      </w:r>
      <w:proofErr w:type="spellEnd"/>
      <w:r w:rsidR="00204278">
        <w:rPr>
          <w:rFonts w:ascii="Arial" w:eastAsiaTheme="majorEastAsia" w:hAnsi="Arial" w:cs="Arial"/>
          <w:sz w:val="22"/>
          <w:szCs w:val="22"/>
        </w:rPr>
        <w:t xml:space="preserve">. </w:t>
      </w:r>
      <w:proofErr w:type="spellStart"/>
      <w:r w:rsidR="00204278">
        <w:rPr>
          <w:rFonts w:ascii="Arial" w:eastAsiaTheme="majorEastAsia" w:hAnsi="Arial" w:cs="Arial"/>
          <w:sz w:val="22"/>
          <w:szCs w:val="22"/>
        </w:rPr>
        <w:t>Room</w:t>
      </w:r>
      <w:proofErr w:type="spellEnd"/>
      <w:r w:rsidR="00204278">
        <w:rPr>
          <w:rFonts w:ascii="Arial" w:eastAsiaTheme="majorEastAsia" w:hAnsi="Arial" w:cs="Arial"/>
          <w:sz w:val="22"/>
          <w:szCs w:val="22"/>
        </w:rPr>
        <w:t xml:space="preserve">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19DAD8C0"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esto se han anotado las diferentes entidades a almacenar con sus respectivas anotaciones y se han creado una serie de clases “especiales” para poder realizar el mapeado en la base de datos correctamente. Se ha tenido que almacenar el dispositivo como un dispositivo con </w:t>
      </w:r>
      <w:del w:id="144" w:author="Blanco Bueno, Carlos" w:date="2023-06-30T11:09:00Z">
        <w:r w:rsidDel="003C0A5D">
          <w:rPr>
            <w:rFonts w:ascii="Arial" w:eastAsiaTheme="majorEastAsia" w:hAnsi="Arial" w:cs="Arial"/>
            <w:sz w:val="22"/>
            <w:szCs w:val="22"/>
          </w:rPr>
          <w:delText>caracteristicas</w:delText>
        </w:r>
      </w:del>
      <w:ins w:id="145" w:author="Blanco Bueno, Carlos" w:date="2023-06-30T11:09:00Z">
        <w:r w:rsidR="003C0A5D">
          <w:rPr>
            <w:rFonts w:ascii="Arial" w:eastAsiaTheme="majorEastAsia" w:hAnsi="Arial" w:cs="Arial"/>
            <w:sz w:val="22"/>
            <w:szCs w:val="22"/>
          </w:rPr>
          <w:t>características</w:t>
        </w:r>
      </w:ins>
      <w:r>
        <w:rPr>
          <w:rFonts w:ascii="Arial" w:eastAsiaTheme="majorEastAsia" w:hAnsi="Arial" w:cs="Arial"/>
          <w:sz w:val="22"/>
          <w:szCs w:val="22"/>
        </w:rPr>
        <w:t xml:space="preserve">, donde se ha embebido el dispositivo sin las listas de </w:t>
      </w:r>
      <w:del w:id="146" w:author="Blanco Bueno, Carlos" w:date="2023-06-30T11:09:00Z">
        <w:r w:rsidDel="003C0A5D">
          <w:rPr>
            <w:rFonts w:ascii="Arial" w:eastAsiaTheme="majorEastAsia" w:hAnsi="Arial" w:cs="Arial"/>
            <w:sz w:val="22"/>
            <w:szCs w:val="22"/>
          </w:rPr>
          <w:delText>caracteristicas</w:delText>
        </w:r>
      </w:del>
      <w:ins w:id="147" w:author="Blanco Bueno, Carlos" w:date="2023-06-30T11:09:00Z">
        <w:r w:rsidR="003C0A5D">
          <w:rPr>
            <w:rFonts w:ascii="Arial" w:eastAsiaTheme="majorEastAsia" w:hAnsi="Arial" w:cs="Arial"/>
            <w:sz w:val="22"/>
            <w:szCs w:val="22"/>
          </w:rPr>
          <w:t>características</w:t>
        </w:r>
      </w:ins>
      <w:r>
        <w:rPr>
          <w:rFonts w:ascii="Arial" w:eastAsiaTheme="majorEastAsia" w:hAnsi="Arial" w:cs="Arial"/>
          <w:sz w:val="22"/>
          <w:szCs w:val="22"/>
        </w:rPr>
        <w:t xml:space="preserve">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w:t>
      </w:r>
      <w:del w:id="148" w:author="Blanco Bueno, Carlos" w:date="2023-06-30T11:09:00Z">
        <w:r w:rsidDel="003C0A5D">
          <w:rPr>
            <w:rFonts w:ascii="Arial" w:eastAsiaTheme="majorEastAsia" w:hAnsi="Arial" w:cs="Arial"/>
            <w:sz w:val="22"/>
            <w:szCs w:val="22"/>
          </w:rPr>
          <w:delText>caracteristicas</w:delText>
        </w:r>
      </w:del>
      <w:ins w:id="149" w:author="Blanco Bueno, Carlos" w:date="2023-06-30T11:09:00Z">
        <w:r w:rsidR="003C0A5D">
          <w:rPr>
            <w:rFonts w:ascii="Arial" w:eastAsiaTheme="majorEastAsia" w:hAnsi="Arial" w:cs="Arial"/>
            <w:sz w:val="22"/>
            <w:szCs w:val="22"/>
          </w:rPr>
          <w:t>características</w:t>
        </w:r>
      </w:ins>
      <w:r>
        <w:rPr>
          <w:rFonts w:ascii="Arial" w:eastAsiaTheme="majorEastAsia" w:hAnsi="Arial" w:cs="Arial"/>
          <w:sz w:val="22"/>
          <w:szCs w:val="22"/>
        </w:rPr>
        <w:t xml:space="preserve"> directamente dentro de este.</w:t>
      </w:r>
      <w:r w:rsidR="007C59EE">
        <w:rPr>
          <w:rFonts w:ascii="Arial" w:eastAsiaTheme="majorEastAsia" w:hAnsi="Arial" w:cs="Arial"/>
          <w:sz w:val="22"/>
          <w:szCs w:val="22"/>
        </w:rPr>
        <w:t xml:space="preserve"> Resultando todo esto en un cambio del dominio para el almacenamiento en </w:t>
      </w:r>
      <w:proofErr w:type="spellStart"/>
      <w:r w:rsidR="007C59EE">
        <w:rPr>
          <w:rFonts w:ascii="Arial" w:eastAsiaTheme="majorEastAsia" w:hAnsi="Arial" w:cs="Arial"/>
          <w:sz w:val="22"/>
          <w:szCs w:val="22"/>
        </w:rPr>
        <w:t>Room</w:t>
      </w:r>
      <w:proofErr w:type="spellEnd"/>
      <w:r w:rsidR="007C59EE">
        <w:rPr>
          <w:rFonts w:ascii="Arial" w:eastAsiaTheme="majorEastAsia" w:hAnsi="Arial" w:cs="Arial"/>
          <w:sz w:val="22"/>
          <w:szCs w:val="22"/>
        </w:rPr>
        <w:t>,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078468" cy="2862909"/>
                    </a:xfrm>
                    <a:prstGeom prst="rect">
                      <a:avLst/>
                    </a:prstGeom>
                  </pic:spPr>
                </pic:pic>
              </a:graphicData>
            </a:graphic>
          </wp:inline>
        </w:drawing>
      </w:r>
    </w:p>
    <w:p w14:paraId="7034AAC2" w14:textId="30994486"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5E978288"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gestión de la base de datos se ha creado una interfaz con las diferentes llamadas que se pueden realizar (conseguir todos los dispositivos, seleccionar un dispositivo por id, añadir una característica, etc</w:t>
      </w:r>
      <w:ins w:id="150" w:author="Blanco Bueno, Carlos" w:date="2023-06-30T11:09:00Z">
        <w:r w:rsidR="00BA7691">
          <w:rPr>
            <w:rFonts w:ascii="Arial" w:eastAsiaTheme="majorEastAsia" w:hAnsi="Arial" w:cs="Arial"/>
            <w:sz w:val="22"/>
            <w:szCs w:val="22"/>
          </w:rPr>
          <w:t>.</w:t>
        </w:r>
      </w:ins>
      <w:r>
        <w:rPr>
          <w:rFonts w:ascii="Arial" w:eastAsiaTheme="majorEastAsia" w:hAnsi="Arial" w:cs="Arial"/>
          <w:sz w:val="22"/>
          <w:szCs w:val="22"/>
        </w:rPr>
        <w:t xml:space="preserve">) llamada IDispositivosDAO.java y </w:t>
      </w:r>
      <w:r w:rsidR="0061790B">
        <w:rPr>
          <w:rFonts w:ascii="Arial" w:eastAsiaTheme="majorEastAsia" w:hAnsi="Arial" w:cs="Arial"/>
          <w:sz w:val="22"/>
          <w:szCs w:val="22"/>
        </w:rPr>
        <w:t xml:space="preserve">una clase abstracta </w:t>
      </w:r>
      <w:r w:rsidR="0061790B">
        <w:rPr>
          <w:rFonts w:ascii="Arial" w:eastAsiaTheme="majorEastAsia" w:hAnsi="Arial" w:cs="Arial"/>
          <w:sz w:val="22"/>
          <w:szCs w:val="22"/>
        </w:rPr>
        <w:lastRenderedPageBreak/>
        <w:t xml:space="preserve">DispositivosDB.java que es la propia base de datos anotada con @Database y que extiende de </w:t>
      </w:r>
      <w:proofErr w:type="spellStart"/>
      <w:r w:rsidR="0061790B">
        <w:rPr>
          <w:rFonts w:ascii="Arial" w:eastAsiaTheme="majorEastAsia" w:hAnsi="Arial" w:cs="Arial"/>
          <w:sz w:val="22"/>
          <w:szCs w:val="22"/>
        </w:rPr>
        <w:t>RoomDatabase</w:t>
      </w:r>
      <w:proofErr w:type="spellEnd"/>
      <w:r w:rsidR="0061790B">
        <w:rPr>
          <w:rFonts w:ascii="Arial" w:eastAsiaTheme="majorEastAsia" w:hAnsi="Arial" w:cs="Arial"/>
          <w:sz w:val="22"/>
          <w:szCs w:val="22"/>
        </w:rPr>
        <w:t xml:space="preserv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51" w:name="_Toc138982860"/>
      <w:r w:rsidRPr="0061790B">
        <w:rPr>
          <w:rFonts w:ascii="Arial" w:hAnsi="Arial" w:cs="Arial"/>
          <w:b/>
          <w:bCs/>
          <w:color w:val="auto"/>
        </w:rPr>
        <w:t>Implementación del menú inicial</w:t>
      </w:r>
      <w:bookmarkEnd w:id="151"/>
    </w:p>
    <w:p w14:paraId="099F5EF0" w14:textId="5A53094B"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w:t>
      </w:r>
      <w:ins w:id="152" w:author="Blanco Bueno, Carlos" w:date="2023-06-30T11:09:00Z">
        <w:r w:rsidR="00BA7691">
          <w:rPr>
            <w:rFonts w:ascii="Arial" w:eastAsiaTheme="majorEastAsia" w:hAnsi="Arial" w:cs="Arial"/>
            <w:sz w:val="22"/>
            <w:szCs w:val="22"/>
          </w:rPr>
          <w:t>,</w:t>
        </w:r>
      </w:ins>
      <w:r>
        <w:rPr>
          <w:rFonts w:ascii="Arial" w:eastAsiaTheme="majorEastAsia" w:hAnsi="Arial" w:cs="Arial"/>
          <w:sz w:val="22"/>
          <w:szCs w:val="22"/>
        </w:rPr>
        <w:t xml:space="preserve">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clase desarrollada para la gestión del menú es MenuInicialActivity.java que además de inicializar la actividad, también tiene un método que se encarga de gestionar el cambio entre fragmentos. Para la gestión del resaltado se cuenta con una clase llamada 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6"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60A5CBA6"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53" w:name="_Toc138982861"/>
      <w:r w:rsidRPr="00F631E2">
        <w:rPr>
          <w:rFonts w:ascii="Arial" w:hAnsi="Arial" w:cs="Arial"/>
          <w:b/>
          <w:bCs/>
          <w:color w:val="auto"/>
        </w:rPr>
        <w:t>Implementación del dispositivo en detalle</w:t>
      </w:r>
      <w:bookmarkEnd w:id="153"/>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6037FBF0"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actividad cuenta tanto con los datos del dispositivo que se muestran (imagen, nombre, marca, </w:t>
      </w:r>
      <w:del w:id="154" w:author="Blanco Bueno, Carlos" w:date="2023-06-30T11:10:00Z">
        <w:r w:rsidDel="005C229D">
          <w:rPr>
            <w:rFonts w:ascii="Arial" w:eastAsiaTheme="majorEastAsia" w:hAnsi="Arial" w:cs="Arial"/>
            <w:sz w:val="22"/>
            <w:szCs w:val="22"/>
          </w:rPr>
          <w:delText>categoria</w:delText>
        </w:r>
      </w:del>
      <w:ins w:id="155" w:author="Blanco Bueno, Carlos" w:date="2023-06-30T11:10:00Z">
        <w:r w:rsidR="005C229D">
          <w:rPr>
            <w:rFonts w:ascii="Arial" w:eastAsiaTheme="majorEastAsia" w:hAnsi="Arial" w:cs="Arial"/>
            <w:sz w:val="22"/>
            <w:szCs w:val="22"/>
          </w:rPr>
          <w:t>categoría</w:t>
        </w:r>
      </w:ins>
      <w:r>
        <w:rPr>
          <w:rFonts w:ascii="Arial" w:eastAsiaTheme="majorEastAsia" w:hAnsi="Arial" w:cs="Arial"/>
          <w:sz w:val="22"/>
          <w:szCs w:val="22"/>
        </w:rPr>
        <w:t xml:space="preserve">,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797A78E1"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w:t>
      </w:r>
      <w:ins w:id="156" w:author="Blanco Bueno, Carlos" w:date="2023-06-30T11:10:00Z">
        <w:r w:rsidR="00085134">
          <w:rPr>
            <w:rFonts w:ascii="Arial" w:eastAsiaTheme="majorEastAsia" w:hAnsi="Arial" w:cs="Arial"/>
            <w:sz w:val="22"/>
            <w:szCs w:val="22"/>
          </w:rPr>
          <w:t>,</w:t>
        </w:r>
      </w:ins>
      <w:r>
        <w:rPr>
          <w:rFonts w:ascii="Arial" w:eastAsiaTheme="majorEastAsia" w:hAnsi="Arial" w:cs="Arial"/>
          <w:sz w:val="22"/>
          <w:szCs w:val="22"/>
        </w:rPr>
        <w:t xml:space="preserve">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4CACB67E"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2DE17121"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57" w:name="_Toc138982862"/>
      <w:r w:rsidRPr="00705CFD">
        <w:rPr>
          <w:rFonts w:ascii="Arial" w:hAnsi="Arial" w:cs="Arial"/>
          <w:b/>
          <w:bCs/>
          <w:color w:val="auto"/>
        </w:rPr>
        <w:t>Implementación de la sección de buscador</w:t>
      </w:r>
      <w:bookmarkEnd w:id="157"/>
    </w:p>
    <w:p w14:paraId="1DC5CA87" w14:textId="4264E764"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w:t>
      </w:r>
      <w:ins w:id="158" w:author="Blanco Bueno, Carlos" w:date="2023-06-30T11:12:00Z">
        <w:r w:rsidR="007F3490">
          <w:rPr>
            <w:rFonts w:ascii="Arial" w:eastAsiaTheme="majorEastAsia" w:hAnsi="Arial" w:cs="Arial"/>
            <w:sz w:val="22"/>
            <w:szCs w:val="22"/>
          </w:rPr>
          <w:t>s e</w:t>
        </w:r>
      </w:ins>
      <w:r>
        <w:rPr>
          <w:rFonts w:ascii="Arial" w:eastAsiaTheme="majorEastAsia" w:hAnsi="Arial" w:cs="Arial"/>
          <w:sz w:val="22"/>
          <w:szCs w:val="22"/>
        </w:rPr>
        <w:t xml:space="preserve">l fragmento inicial de la aplicación </w:t>
      </w:r>
      <w:del w:id="159" w:author="Blanco Bueno, Carlos" w:date="2023-06-30T11:12:00Z">
        <w:r w:rsidDel="007F3490">
          <w:rPr>
            <w:rFonts w:ascii="Arial" w:eastAsiaTheme="majorEastAsia" w:hAnsi="Arial" w:cs="Arial"/>
            <w:sz w:val="22"/>
            <w:szCs w:val="22"/>
          </w:rPr>
          <w:delText xml:space="preserve">es este </w:delText>
        </w:r>
      </w:del>
      <w:r>
        <w:rPr>
          <w:rFonts w:ascii="Arial" w:eastAsiaTheme="majorEastAsia" w:hAnsi="Arial" w:cs="Arial"/>
          <w:sz w:val="22"/>
          <w:szCs w:val="22"/>
        </w:rPr>
        <w:t xml:space="preserve">y está compuesto por su vista (BuscadorView.java) y su presentador (BuscadorPresenter.java). Estas dos clases son las encargadas de inicializar el fragmento, cargar la lista con los dispositivos obtenidos </w:t>
      </w:r>
      <w:r>
        <w:rPr>
          <w:rFonts w:ascii="Arial" w:eastAsiaTheme="majorEastAsia" w:hAnsi="Arial" w:cs="Arial"/>
          <w:sz w:val="22"/>
          <w:szCs w:val="22"/>
        </w:rPr>
        <w:lastRenderedPageBreak/>
        <w:t>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D0FE5A2"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w:t>
      </w:r>
      <w:ins w:id="160" w:author="Blanco Bueno, Carlos" w:date="2023-06-30T11:12:00Z">
        <w:r w:rsidR="00D71E95">
          <w:rPr>
            <w:rFonts w:ascii="Arial" w:eastAsiaTheme="majorEastAsia" w:hAnsi="Arial" w:cs="Arial"/>
            <w:sz w:val="22"/>
            <w:szCs w:val="22"/>
          </w:rPr>
          <w:t>,</w:t>
        </w:r>
      </w:ins>
      <w:r>
        <w:rPr>
          <w:rFonts w:ascii="Arial" w:eastAsiaTheme="majorEastAsia" w:hAnsi="Arial" w:cs="Arial"/>
          <w:sz w:val="22"/>
          <w:szCs w:val="22"/>
        </w:rPr>
        <w:t xml:space="preserve">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126EE0CE"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00EFCAD6"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w:t>
      </w:r>
      <w:ins w:id="161" w:author="Blanco Bueno, Carlos" w:date="2023-06-30T11:13:00Z">
        <w:r w:rsidR="002E5E61">
          <w:rPr>
            <w:rFonts w:ascii="Arial" w:eastAsiaTheme="majorEastAsia" w:hAnsi="Arial" w:cs="Arial"/>
            <w:sz w:val="22"/>
            <w:szCs w:val="22"/>
          </w:rPr>
          <w:t>,</w:t>
        </w:r>
      </w:ins>
      <w:r>
        <w:rPr>
          <w:rFonts w:ascii="Arial" w:eastAsiaTheme="majorEastAsia" w:hAnsi="Arial" w:cs="Arial"/>
          <w:sz w:val="22"/>
          <w:szCs w:val="22"/>
        </w:rPr>
        <w:t xml:space="preserve"> podemos pulsar sobre ellos y que se nos abra la vista en detalle. Además</w:t>
      </w:r>
      <w:ins w:id="162" w:author="Blanco Bueno, Carlos" w:date="2023-06-30T11:13:00Z">
        <w:r w:rsidR="002E5E61">
          <w:rPr>
            <w:rFonts w:ascii="Arial" w:eastAsiaTheme="majorEastAsia" w:hAnsi="Arial" w:cs="Arial"/>
            <w:sz w:val="22"/>
            <w:szCs w:val="22"/>
          </w:rPr>
          <w:t>,</w:t>
        </w:r>
      </w:ins>
      <w:r>
        <w:rPr>
          <w:rFonts w:ascii="Arial" w:eastAsiaTheme="majorEastAsia" w:hAnsi="Arial" w:cs="Arial"/>
          <w:sz w:val="22"/>
          <w:szCs w:val="22"/>
        </w:rPr>
        <w:t xml:space="preserve">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4ECF781A"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buscador es un </w:t>
      </w:r>
      <w:proofErr w:type="spellStart"/>
      <w:r>
        <w:rPr>
          <w:rFonts w:ascii="Arial" w:eastAsiaTheme="majorEastAsia" w:hAnsi="Arial" w:cs="Arial"/>
          <w:sz w:val="22"/>
          <w:szCs w:val="22"/>
        </w:rPr>
        <w:t>SearchView</w:t>
      </w:r>
      <w:proofErr w:type="spellEnd"/>
      <w:r>
        <w:rPr>
          <w:rFonts w:ascii="Arial" w:eastAsiaTheme="majorEastAsia" w:hAnsi="Arial" w:cs="Arial"/>
          <w:sz w:val="22"/>
          <w:szCs w:val="22"/>
        </w:rPr>
        <w:t xml:space="preserve"> que se encarga de leer el texto que el usuario introduce. Este texto es enviado al present</w:t>
      </w:r>
      <w:ins w:id="163" w:author="Blanco Bueno, Carlos" w:date="2023-06-30T11:13:00Z">
        <w:r w:rsidR="002E5E61">
          <w:rPr>
            <w:rFonts w:ascii="Arial" w:eastAsiaTheme="majorEastAsia" w:hAnsi="Arial" w:cs="Arial"/>
            <w:sz w:val="22"/>
            <w:szCs w:val="22"/>
          </w:rPr>
          <w:t>ador</w:t>
        </w:r>
      </w:ins>
      <w:del w:id="164" w:author="Blanco Bueno, Carlos" w:date="2023-06-30T11:13:00Z">
        <w:r w:rsidDel="002E5E61">
          <w:rPr>
            <w:rFonts w:ascii="Arial" w:eastAsiaTheme="majorEastAsia" w:hAnsi="Arial" w:cs="Arial"/>
            <w:sz w:val="22"/>
            <w:szCs w:val="22"/>
          </w:rPr>
          <w:delText>er</w:delText>
        </w:r>
      </w:del>
      <w:r>
        <w:rPr>
          <w:rFonts w:ascii="Arial" w:eastAsiaTheme="majorEastAsia" w:hAnsi="Arial" w:cs="Arial"/>
          <w:sz w:val="22"/>
          <w:szCs w:val="22"/>
        </w:rPr>
        <w:t xml:space="preserve">, que mediante su método </w:t>
      </w:r>
      <w:proofErr w:type="spellStart"/>
      <w:proofErr w:type="gramStart"/>
      <w:r>
        <w:rPr>
          <w:rFonts w:ascii="Arial" w:eastAsiaTheme="majorEastAsia" w:hAnsi="Arial" w:cs="Arial"/>
          <w:sz w:val="22"/>
          <w:szCs w:val="22"/>
        </w:rPr>
        <w:t>filtraTexto</w:t>
      </w:r>
      <w:proofErr w:type="spellEnd"/>
      <w:r>
        <w:rPr>
          <w:rFonts w:ascii="Arial" w:eastAsiaTheme="majorEastAsia" w:hAnsi="Arial" w:cs="Arial"/>
          <w:sz w:val="22"/>
          <w:szCs w:val="22"/>
        </w:rPr>
        <w:t>(</w:t>
      </w:r>
      <w:proofErr w:type="spellStart"/>
      <w:proofErr w:type="gramEnd"/>
      <w:r>
        <w:rPr>
          <w:rFonts w:ascii="Arial" w:eastAsiaTheme="majorEastAsia" w:hAnsi="Arial" w:cs="Arial"/>
          <w:sz w:val="22"/>
          <w:szCs w:val="22"/>
        </w:rPr>
        <w:t>String</w:t>
      </w:r>
      <w:proofErr w:type="spellEnd"/>
      <w:r>
        <w:rPr>
          <w:rFonts w:ascii="Arial" w:eastAsiaTheme="majorEastAsia" w:hAnsi="Arial" w:cs="Arial"/>
          <w:sz w:val="22"/>
          <w:szCs w:val="22"/>
        </w:rPr>
        <w:t xml:space="preserve"> </w:t>
      </w:r>
      <w:proofErr w:type="spellStart"/>
      <w:r>
        <w:rPr>
          <w:rFonts w:ascii="Arial" w:eastAsiaTheme="majorEastAsia" w:hAnsi="Arial" w:cs="Arial"/>
          <w:sz w:val="22"/>
          <w:szCs w:val="22"/>
        </w:rPr>
        <w:t>textoBuscar</w:t>
      </w:r>
      <w:proofErr w:type="spellEnd"/>
      <w:r>
        <w:rPr>
          <w:rFonts w:ascii="Arial" w:eastAsiaTheme="majorEastAsia" w:hAnsi="Arial" w:cs="Arial"/>
          <w:sz w:val="22"/>
          <w:szCs w:val="22"/>
        </w:rPr>
        <w:t>) se encarga de buscar coincidencias entre el nombre y marca de los dispositivos</w:t>
      </w:r>
      <w:ins w:id="165" w:author="Blanco Bueno, Carlos" w:date="2023-06-30T11:13:00Z">
        <w:r w:rsidR="00500D5D">
          <w:rPr>
            <w:rFonts w:ascii="Arial" w:eastAsiaTheme="majorEastAsia" w:hAnsi="Arial" w:cs="Arial"/>
            <w:sz w:val="22"/>
            <w:szCs w:val="22"/>
          </w:rPr>
          <w:t>,</w:t>
        </w:r>
      </w:ins>
      <w:r>
        <w:rPr>
          <w:rFonts w:ascii="Arial" w:eastAsiaTheme="majorEastAsia" w:hAnsi="Arial" w:cs="Arial"/>
          <w:sz w:val="22"/>
          <w:szCs w:val="22"/>
        </w:rPr>
        <w:t xml:space="preserve"> actualizando la lista con los dispositivos coincidentes. El texto se puede</w:t>
      </w:r>
      <w:ins w:id="166" w:author="Blanco Bueno, Carlos" w:date="2023-06-30T11:14:00Z">
        <w:r w:rsidR="00500D5D">
          <w:rPr>
            <w:rFonts w:ascii="Arial" w:eastAsiaTheme="majorEastAsia" w:hAnsi="Arial" w:cs="Arial"/>
            <w:sz w:val="22"/>
            <w:szCs w:val="22"/>
          </w:rPr>
          <w:t xml:space="preserve"> </w:t>
        </w:r>
      </w:ins>
      <w:del w:id="167" w:author="Blanco Bueno, Carlos" w:date="2023-06-30T11:14:00Z">
        <w:r w:rsidDel="00500D5D">
          <w:rPr>
            <w:rFonts w:ascii="Arial" w:eastAsiaTheme="majorEastAsia" w:hAnsi="Arial" w:cs="Arial"/>
            <w:sz w:val="22"/>
            <w:szCs w:val="22"/>
          </w:rPr>
          <w:delText xml:space="preserve"> o </w:delText>
        </w:r>
      </w:del>
      <w:r>
        <w:rPr>
          <w:rFonts w:ascii="Arial" w:eastAsiaTheme="majorEastAsia" w:hAnsi="Arial" w:cs="Arial"/>
          <w:sz w:val="22"/>
          <w:szCs w:val="22"/>
        </w:rPr>
        <w:t>borrar de golpe</w:t>
      </w:r>
      <w:ins w:id="168" w:author="Blanco Bueno, Carlos" w:date="2023-06-30T11:14:00Z">
        <w:r w:rsidR="00500D5D">
          <w:rPr>
            <w:rFonts w:ascii="Arial" w:eastAsiaTheme="majorEastAsia" w:hAnsi="Arial" w:cs="Arial"/>
            <w:sz w:val="22"/>
            <w:szCs w:val="22"/>
          </w:rPr>
          <w:t xml:space="preserve"> </w:t>
        </w:r>
      </w:ins>
      <w:del w:id="169" w:author="Blanco Bueno, Carlos" w:date="2023-06-30T11:14:00Z">
        <w:r w:rsidDel="00500D5D">
          <w:rPr>
            <w:rFonts w:ascii="Arial" w:eastAsiaTheme="majorEastAsia" w:hAnsi="Arial" w:cs="Arial"/>
            <w:sz w:val="22"/>
            <w:szCs w:val="22"/>
          </w:rPr>
          <w:delText xml:space="preserve"> </w:delText>
        </w:r>
      </w:del>
      <w:r>
        <w:rPr>
          <w:rFonts w:ascii="Arial" w:eastAsiaTheme="majorEastAsia" w:hAnsi="Arial" w:cs="Arial"/>
          <w:sz w:val="22"/>
          <w:szCs w:val="22"/>
        </w:rPr>
        <w:t>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lastRenderedPageBreak/>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72"/>
                    <a:stretch>
                      <a:fillRect/>
                    </a:stretch>
                  </pic:blipFill>
                  <pic:spPr>
                    <a:xfrm>
                      <a:off x="0" y="0"/>
                      <a:ext cx="4701222" cy="1310195"/>
                    </a:xfrm>
                    <a:prstGeom prst="rect">
                      <a:avLst/>
                    </a:prstGeom>
                  </pic:spPr>
                </pic:pic>
              </a:graphicData>
            </a:graphic>
          </wp:inline>
        </w:drawing>
      </w:r>
    </w:p>
    <w:p w14:paraId="4455468D" w14:textId="74A205E6"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r>
        <w:rPr>
          <w:rFonts w:ascii="Arial" w:eastAsiaTheme="majorEastAsia" w:hAnsi="Arial" w:cs="Arial"/>
          <w:b/>
          <w:bCs/>
          <w:sz w:val="18"/>
          <w:szCs w:val="18"/>
        </w:rPr>
        <w:t>filtraTexto</w:t>
      </w:r>
      <w:proofErr w:type="spellEnd"/>
      <w:r>
        <w:rPr>
          <w:rFonts w:ascii="Arial" w:eastAsiaTheme="majorEastAsia" w:hAnsi="Arial" w:cs="Arial"/>
          <w:b/>
          <w:bCs/>
          <w:sz w:val="18"/>
          <w:szCs w:val="18"/>
        </w:rPr>
        <w:t xml:space="preserve">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44E856D8"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buscar “</w:t>
      </w:r>
      <w:proofErr w:type="spellStart"/>
      <w:r>
        <w:rPr>
          <w:rFonts w:ascii="Arial" w:eastAsiaTheme="majorEastAsia" w:hAnsi="Arial" w:cs="Arial"/>
          <w:b/>
          <w:bCs/>
          <w:sz w:val="18"/>
          <w:szCs w:val="18"/>
        </w:rPr>
        <w:t>apple</w:t>
      </w:r>
      <w:proofErr w:type="spellEnd"/>
      <w:r>
        <w:rPr>
          <w:rFonts w:ascii="Arial" w:eastAsiaTheme="majorEastAsia" w:hAnsi="Arial" w:cs="Arial"/>
          <w:b/>
          <w:bCs/>
          <w:sz w:val="18"/>
          <w:szCs w:val="18"/>
        </w:rPr>
        <w:t>”</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w:t>
      </w:r>
      <w:proofErr w:type="spellStart"/>
      <w:r>
        <w:rPr>
          <w:rFonts w:ascii="Arial" w:eastAsiaTheme="majorEastAsia" w:hAnsi="Arial" w:cs="Arial"/>
          <w:sz w:val="22"/>
          <w:szCs w:val="22"/>
        </w:rPr>
        <w:t>AlertDialog</w:t>
      </w:r>
      <w:proofErr w:type="spellEnd"/>
      <w:r>
        <w:rPr>
          <w:rFonts w:ascii="Arial" w:eastAsiaTheme="majorEastAsia" w:hAnsi="Arial" w:cs="Arial"/>
          <w:sz w:val="22"/>
          <w:szCs w:val="22"/>
        </w:rPr>
        <w:t xml:space="preserve"> compuesto por cuatro secciones: un </w:t>
      </w:r>
      <w:proofErr w:type="spellStart"/>
      <w:r>
        <w:rPr>
          <w:rFonts w:ascii="Arial" w:eastAsiaTheme="majorEastAsia" w:hAnsi="Arial" w:cs="Arial"/>
          <w:sz w:val="22"/>
          <w:szCs w:val="22"/>
        </w:rPr>
        <w:t>Spinner</w:t>
      </w:r>
      <w:proofErr w:type="spellEnd"/>
      <w:r>
        <w:rPr>
          <w:rFonts w:ascii="Arial" w:eastAsiaTheme="majorEastAsia" w:hAnsi="Arial" w:cs="Arial"/>
          <w:sz w:val="22"/>
          <w:szCs w:val="22"/>
        </w:rPr>
        <w:t xml:space="preserve"> donde seleccionar entre un conjunto de opciones la categoría, una </w:t>
      </w:r>
      <w:proofErr w:type="spellStart"/>
      <w:r>
        <w:rPr>
          <w:rFonts w:ascii="Arial" w:eastAsiaTheme="majorEastAsia" w:hAnsi="Arial" w:cs="Arial"/>
          <w:sz w:val="22"/>
          <w:szCs w:val="22"/>
        </w:rPr>
        <w:t>SeekBar</w:t>
      </w:r>
      <w:proofErr w:type="spellEnd"/>
      <w:r>
        <w:rPr>
          <w:rFonts w:ascii="Arial" w:eastAsiaTheme="majorEastAsia" w:hAnsi="Arial" w:cs="Arial"/>
          <w:sz w:val="22"/>
          <w:szCs w:val="22"/>
        </w:rPr>
        <w:t xml:space="preserve"> donde deslizando se selecciona el valor de seguridad deseado (0-100), otra </w:t>
      </w:r>
      <w:proofErr w:type="spellStart"/>
      <w:r>
        <w:rPr>
          <w:rFonts w:ascii="Arial" w:eastAsiaTheme="majorEastAsia" w:hAnsi="Arial" w:cs="Arial"/>
          <w:sz w:val="22"/>
          <w:szCs w:val="22"/>
        </w:rPr>
        <w:t>SeekBar</w:t>
      </w:r>
      <w:proofErr w:type="spellEnd"/>
      <w:r>
        <w:rPr>
          <w:rFonts w:ascii="Arial" w:eastAsiaTheme="majorEastAsia" w:hAnsi="Arial" w:cs="Arial"/>
          <w:sz w:val="22"/>
          <w:szCs w:val="22"/>
        </w:rPr>
        <w:t xml:space="preserve"> donde realizar la misma opción con la sostenibilidad (A-G) y un último </w:t>
      </w:r>
      <w:proofErr w:type="spellStart"/>
      <w:r>
        <w:rPr>
          <w:rFonts w:ascii="Arial" w:eastAsiaTheme="majorEastAsia" w:hAnsi="Arial" w:cs="Arial"/>
          <w:sz w:val="22"/>
          <w:szCs w:val="22"/>
        </w:rPr>
        <w:t>Spinner</w:t>
      </w:r>
      <w:proofErr w:type="spellEnd"/>
      <w:r>
        <w:rPr>
          <w:rFonts w:ascii="Arial" w:eastAsiaTheme="majorEastAsia" w:hAnsi="Arial" w:cs="Arial"/>
          <w:sz w:val="22"/>
          <w:szCs w:val="22"/>
        </w:rPr>
        <w:t xml:space="preserve">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08CAA30" w14:textId="52A82C83" w:rsidR="00ED7931" w:rsidRDefault="00ED7931" w:rsidP="00ED7931">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 los filtros del buscador base y modificados</w:t>
      </w:r>
    </w:p>
    <w:p w14:paraId="583C38B3" w14:textId="77777777" w:rsidR="002357BD" w:rsidRDefault="002357BD"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536B58D8"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46649860"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70" w:name="_Toc138982863"/>
      <w:r w:rsidRPr="00705CFD">
        <w:rPr>
          <w:rFonts w:ascii="Arial" w:hAnsi="Arial" w:cs="Arial"/>
          <w:b/>
          <w:bCs/>
          <w:color w:val="auto"/>
        </w:rPr>
        <w:lastRenderedPageBreak/>
        <w:t>Implementación de la sección de escanear</w:t>
      </w:r>
      <w:bookmarkEnd w:id="170"/>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 xml:space="preserve">Este lector de código de barras ha sido implementado con la librería </w:t>
      </w:r>
      <w:proofErr w:type="spellStart"/>
      <w:r w:rsidR="006E1DE9">
        <w:rPr>
          <w:rFonts w:ascii="Arial" w:eastAsiaTheme="majorEastAsia" w:hAnsi="Arial" w:cs="Arial"/>
          <w:sz w:val="22"/>
          <w:szCs w:val="22"/>
        </w:rPr>
        <w:t>ZXing</w:t>
      </w:r>
      <w:proofErr w:type="spellEnd"/>
      <w:r w:rsidR="006E1DE9">
        <w:rPr>
          <w:rFonts w:ascii="Arial" w:eastAsiaTheme="majorEastAsia" w:hAnsi="Arial" w:cs="Arial"/>
          <w:sz w:val="22"/>
          <w:szCs w:val="22"/>
        </w:rPr>
        <w:t xml:space="preserve"> que implementa un lector para aplicaciones Android.</w:t>
      </w:r>
    </w:p>
    <w:p w14:paraId="0A29416C" w14:textId="77777777" w:rsidR="00AE43C5" w:rsidRDefault="00AE43C5" w:rsidP="00551392">
      <w:pPr>
        <w:spacing w:line="276" w:lineRule="auto"/>
        <w:jc w:val="both"/>
        <w:rPr>
          <w:rFonts w:ascii="Arial" w:eastAsiaTheme="majorEastAsia" w:hAnsi="Arial" w:cs="Arial"/>
          <w:sz w:val="22"/>
          <w:szCs w:val="22"/>
        </w:rPr>
      </w:pPr>
    </w:p>
    <w:p w14:paraId="04AFAD64" w14:textId="50CCBFE2" w:rsidR="00705CFD" w:rsidRDefault="00AE43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Cada vez que se detecta un código de barras se pasa el código al presentador, que se encarga de intentar conseguir </w:t>
      </w:r>
      <w:ins w:id="171" w:author="Blanco Bueno, Carlos" w:date="2023-06-30T11:16:00Z">
        <w:r w:rsidR="00965468">
          <w:rPr>
            <w:rFonts w:ascii="Arial" w:eastAsiaTheme="majorEastAsia" w:hAnsi="Arial" w:cs="Arial"/>
            <w:sz w:val="22"/>
            <w:szCs w:val="22"/>
          </w:rPr>
          <w:t xml:space="preserve">el dispositivo </w:t>
        </w:r>
      </w:ins>
      <w:r>
        <w:rPr>
          <w:rFonts w:ascii="Arial" w:eastAsiaTheme="majorEastAsia" w:hAnsi="Arial" w:cs="Arial"/>
          <w:sz w:val="22"/>
          <w:szCs w:val="22"/>
        </w:rPr>
        <w:t>a través de la clase IDispositivoRepository.java</w:t>
      </w:r>
      <w:del w:id="172" w:author="Blanco Bueno, Carlos" w:date="2023-06-30T11:16:00Z">
        <w:r w:rsidDel="00965468">
          <w:rPr>
            <w:rFonts w:ascii="Arial" w:eastAsiaTheme="majorEastAsia" w:hAnsi="Arial" w:cs="Arial"/>
            <w:sz w:val="22"/>
            <w:szCs w:val="22"/>
          </w:rPr>
          <w:delText xml:space="preserve">, </w:delText>
        </w:r>
      </w:del>
      <w:ins w:id="173" w:author="Blanco Bueno, Carlos" w:date="2023-06-30T11:16:00Z">
        <w:r w:rsidR="00965468">
          <w:rPr>
            <w:rFonts w:ascii="Arial" w:eastAsiaTheme="majorEastAsia" w:hAnsi="Arial" w:cs="Arial"/>
            <w:sz w:val="22"/>
            <w:szCs w:val="22"/>
          </w:rPr>
          <w:t xml:space="preserve"> (</w:t>
        </w:r>
      </w:ins>
      <w:r>
        <w:rPr>
          <w:rFonts w:ascii="Arial" w:eastAsiaTheme="majorEastAsia" w:hAnsi="Arial" w:cs="Arial"/>
          <w:sz w:val="22"/>
          <w:szCs w:val="22"/>
        </w:rPr>
        <w:t>explicada anteriormente</w:t>
      </w:r>
      <w:del w:id="174" w:author="Blanco Bueno, Carlos" w:date="2023-06-30T11:16:00Z">
        <w:r w:rsidDel="00965468">
          <w:rPr>
            <w:rFonts w:ascii="Arial" w:eastAsiaTheme="majorEastAsia" w:hAnsi="Arial" w:cs="Arial"/>
            <w:sz w:val="22"/>
            <w:szCs w:val="22"/>
          </w:rPr>
          <w:delText xml:space="preserve">, </w:delText>
        </w:r>
      </w:del>
      <w:ins w:id="175" w:author="Blanco Bueno, Carlos" w:date="2023-06-30T11:16:00Z">
        <w:r w:rsidR="00965468">
          <w:rPr>
            <w:rFonts w:ascii="Arial" w:eastAsiaTheme="majorEastAsia" w:hAnsi="Arial" w:cs="Arial"/>
            <w:sz w:val="22"/>
            <w:szCs w:val="22"/>
          </w:rPr>
          <w:t>)</w:t>
        </w:r>
        <w:r w:rsidR="00965468">
          <w:rPr>
            <w:rFonts w:ascii="Arial" w:eastAsiaTheme="majorEastAsia" w:hAnsi="Arial" w:cs="Arial"/>
            <w:sz w:val="22"/>
            <w:szCs w:val="22"/>
          </w:rPr>
          <w:t xml:space="preserve"> </w:t>
        </w:r>
      </w:ins>
      <w:del w:id="176" w:author="Blanco Bueno, Carlos" w:date="2023-06-30T11:16:00Z">
        <w:r w:rsidDel="00965468">
          <w:rPr>
            <w:rFonts w:ascii="Arial" w:eastAsiaTheme="majorEastAsia" w:hAnsi="Arial" w:cs="Arial"/>
            <w:sz w:val="22"/>
            <w:szCs w:val="22"/>
          </w:rPr>
          <w:delText xml:space="preserve">el dispositivo, </w:delText>
        </w:r>
      </w:del>
      <w:r>
        <w:rPr>
          <w:rFonts w:ascii="Arial" w:eastAsiaTheme="majorEastAsia" w:hAnsi="Arial" w:cs="Arial"/>
          <w:sz w:val="22"/>
          <w:szCs w:val="22"/>
        </w:rPr>
        <w:t xml:space="preserve">utilizando como id el código leído. Si el código corresponde con el id de algún dispositivo, este se obtiene del servicio y se abre la vista en detalle. Si no coincide, se muestra un mensaje de error y se reanuda la lectura del lector. A </w:t>
      </w:r>
      <w:proofErr w:type="gramStart"/>
      <w:r>
        <w:rPr>
          <w:rFonts w:ascii="Arial" w:eastAsiaTheme="majorEastAsia" w:hAnsi="Arial" w:cs="Arial"/>
          <w:sz w:val="22"/>
          <w:szCs w:val="22"/>
        </w:rPr>
        <w:t>continuación</w:t>
      </w:r>
      <w:proofErr w:type="gramEnd"/>
      <w:r>
        <w:rPr>
          <w:rFonts w:ascii="Arial" w:eastAsiaTheme="majorEastAsia" w:hAnsi="Arial" w:cs="Arial"/>
          <w:sz w:val="22"/>
          <w:szCs w:val="22"/>
        </w:rPr>
        <w:t xml:space="preserve">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497B3780" wp14:editId="1C9FEB56">
            <wp:extent cx="1975802" cy="4057650"/>
            <wp:effectExtent l="19050" t="19050" r="24765" b="1905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04744" cy="4117087"/>
                    </a:xfrm>
                    <a:prstGeom prst="rect">
                      <a:avLst/>
                    </a:prstGeom>
                    <a:ln>
                      <a:solidFill>
                        <a:schemeClr val="tx1"/>
                      </a:solidFill>
                    </a:ln>
                  </pic:spPr>
                </pic:pic>
              </a:graphicData>
            </a:graphic>
          </wp:inline>
        </w:drawing>
      </w:r>
    </w:p>
    <w:p w14:paraId="26929CAB" w14:textId="375F16B4"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77" w:name="_Toc138982864"/>
      <w:r w:rsidRPr="00705CFD">
        <w:rPr>
          <w:rFonts w:ascii="Arial" w:hAnsi="Arial" w:cs="Arial"/>
          <w:b/>
          <w:bCs/>
          <w:color w:val="auto"/>
        </w:rPr>
        <w:t>Implementación de la sección de favoritos</w:t>
      </w:r>
      <w:bookmarkEnd w:id="177"/>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En el proceso de obtener los dispositivos de la base de datos y si se dispone de red, el presentador intenta actualizar los datos de los dispositivos almacenados con los 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Pr>
          <w:noProof/>
        </w:rPr>
        <w:drawing>
          <wp:inline distT="0" distB="0" distL="0" distR="0" wp14:anchorId="7D0073BA" wp14:editId="13907C90">
            <wp:extent cx="4655815" cy="3352800"/>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9"/>
                    <a:stretch>
                      <a:fillRect/>
                    </a:stretch>
                  </pic:blipFill>
                  <pic:spPr>
                    <a:xfrm>
                      <a:off x="0" y="0"/>
                      <a:ext cx="4673600" cy="3365608"/>
                    </a:xfrm>
                    <a:prstGeom prst="rect">
                      <a:avLst/>
                    </a:prstGeom>
                  </pic:spPr>
                </pic:pic>
              </a:graphicData>
            </a:graphic>
          </wp:inline>
        </w:drawing>
      </w:r>
    </w:p>
    <w:p w14:paraId="2673CA09" w14:textId="79E11103"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proofErr w:type="spellStart"/>
      <w:r>
        <w:rPr>
          <w:rFonts w:ascii="Arial" w:eastAsiaTheme="majorEastAsia" w:hAnsi="Arial" w:cs="Arial"/>
          <w:b/>
          <w:bCs/>
          <w:sz w:val="18"/>
          <w:szCs w:val="18"/>
        </w:rPr>
        <w:t>actualizaDatosDispositivos</w:t>
      </w:r>
      <w:proofErr w:type="spellEnd"/>
      <w:r>
        <w:rPr>
          <w:rFonts w:ascii="Arial" w:eastAsiaTheme="majorEastAsia" w:hAnsi="Arial" w:cs="Arial"/>
          <w:b/>
          <w:bCs/>
          <w:sz w:val="18"/>
          <w:szCs w:val="18"/>
        </w:rPr>
        <w:t xml:space="preserve">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03A9EF6F" wp14:editId="32C30D86">
            <wp:extent cx="1841058" cy="3745230"/>
            <wp:effectExtent l="19050" t="19050" r="26035"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53701" cy="3770950"/>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2673761">
            <wp:extent cx="1834371" cy="3745230"/>
            <wp:effectExtent l="19050" t="19050" r="13970" b="2667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45744" cy="3768450"/>
                    </a:xfrm>
                    <a:prstGeom prst="rect">
                      <a:avLst/>
                    </a:prstGeom>
                    <a:ln>
                      <a:solidFill>
                        <a:schemeClr val="tx1"/>
                      </a:solidFill>
                    </a:ln>
                  </pic:spPr>
                </pic:pic>
              </a:graphicData>
            </a:graphic>
          </wp:inline>
        </w:drawing>
      </w:r>
    </w:p>
    <w:p w14:paraId="6A8459DB" w14:textId="0ECFFA3C" w:rsidR="006E1DE9" w:rsidRDefault="006E1DE9" w:rsidP="006E1DE9">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744454">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favoritos con dispositivos agregados y sin agregar</w:t>
      </w:r>
    </w:p>
    <w:p w14:paraId="4A1A0009" w14:textId="77777777" w:rsidR="00705CFD" w:rsidRDefault="00705CFD" w:rsidP="00551392">
      <w:pPr>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Heading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178" w:name="_Toc138982865"/>
      <w:r w:rsidRPr="00705CFD">
        <w:rPr>
          <w:rFonts w:ascii="Arial" w:hAnsi="Arial" w:cs="Arial"/>
          <w:b/>
          <w:bCs/>
          <w:color w:val="auto"/>
        </w:rPr>
        <w:t>Implementación de la sección de compartir</w:t>
      </w:r>
      <w:bookmarkEnd w:id="178"/>
    </w:p>
    <w:p w14:paraId="76DC350F" w14:textId="28FE0532"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el fragmento y dar funcionalidad al botón de compartir, que al pulsar sobre este </w:t>
      </w:r>
      <w:r w:rsidR="00292BE0">
        <w:rPr>
          <w:rFonts w:ascii="Arial" w:eastAsiaTheme="majorEastAsia" w:hAnsi="Arial" w:cs="Arial"/>
          <w:sz w:val="22"/>
          <w:szCs w:val="22"/>
        </w:rPr>
        <w:t xml:space="preserve">inicia un </w:t>
      </w:r>
      <w:del w:id="179" w:author="Blanco Bueno, Carlos" w:date="2023-06-30T11:17:00Z">
        <w:r w:rsidR="00292BE0" w:rsidDel="003F49A5">
          <w:rPr>
            <w:rFonts w:ascii="Arial" w:eastAsiaTheme="majorEastAsia" w:hAnsi="Arial" w:cs="Arial"/>
            <w:sz w:val="22"/>
            <w:szCs w:val="22"/>
          </w:rPr>
          <w:delText xml:space="preserve">intent </w:delText>
        </w:r>
      </w:del>
      <w:proofErr w:type="spellStart"/>
      <w:ins w:id="180" w:author="Blanco Bueno, Carlos" w:date="2023-06-30T11:17:00Z">
        <w:r w:rsidR="003F49A5">
          <w:rPr>
            <w:rFonts w:ascii="Arial" w:eastAsiaTheme="majorEastAsia" w:hAnsi="Arial" w:cs="Arial"/>
            <w:sz w:val="22"/>
            <w:szCs w:val="22"/>
          </w:rPr>
          <w:t>I</w:t>
        </w:r>
        <w:r w:rsidR="003F49A5">
          <w:rPr>
            <w:rFonts w:ascii="Arial" w:eastAsiaTheme="majorEastAsia" w:hAnsi="Arial" w:cs="Arial"/>
            <w:sz w:val="22"/>
            <w:szCs w:val="22"/>
          </w:rPr>
          <w:t>ntent</w:t>
        </w:r>
        <w:proofErr w:type="spellEnd"/>
        <w:r w:rsidR="003F49A5">
          <w:rPr>
            <w:rFonts w:ascii="Arial" w:eastAsiaTheme="majorEastAsia" w:hAnsi="Arial" w:cs="Arial"/>
            <w:sz w:val="22"/>
            <w:szCs w:val="22"/>
          </w:rPr>
          <w:t xml:space="preserve"> </w:t>
        </w:r>
      </w:ins>
      <w:r w:rsidR="00292BE0">
        <w:rPr>
          <w:rFonts w:ascii="Arial" w:eastAsiaTheme="majorEastAsia" w:hAnsi="Arial" w:cs="Arial"/>
          <w:sz w:val="22"/>
          <w:szCs w:val="22"/>
        </w:rPr>
        <w:t>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0BB13C85"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Heading2"/>
        <w:numPr>
          <w:ilvl w:val="1"/>
          <w:numId w:val="3"/>
        </w:numPr>
        <w:spacing w:after="240"/>
        <w:ind w:left="0" w:firstLine="0"/>
        <w:jc w:val="both"/>
        <w:rPr>
          <w:rFonts w:ascii="Arial" w:hAnsi="Arial" w:cs="Arial"/>
          <w:b/>
          <w:bCs/>
          <w:color w:val="auto"/>
          <w:sz w:val="28"/>
          <w:szCs w:val="28"/>
        </w:rPr>
      </w:pPr>
      <w:bookmarkStart w:id="181" w:name="_Toc138982866"/>
      <w:r w:rsidRPr="00345121">
        <w:rPr>
          <w:rFonts w:ascii="Arial" w:hAnsi="Arial" w:cs="Arial"/>
          <w:b/>
          <w:bCs/>
          <w:color w:val="auto"/>
          <w:sz w:val="28"/>
          <w:szCs w:val="28"/>
        </w:rPr>
        <w:t>Pruebas de la aplicación</w:t>
      </w:r>
      <w:bookmarkEnd w:id="181"/>
    </w:p>
    <w:p w14:paraId="653BCA6A" w14:textId="6F5A5A44" w:rsidR="00345121" w:rsidRDefault="00EA00E5" w:rsidP="00551392">
      <w:pPr>
        <w:tabs>
          <w:tab w:val="left" w:pos="3686"/>
          <w:tab w:val="left" w:pos="4035"/>
          <w:tab w:val="right" w:pos="8456"/>
          <w:tab w:val="left" w:pos="4035"/>
        </w:tabs>
        <w:spacing w:line="276" w:lineRule="auto"/>
        <w:jc w:val="both"/>
        <w:rPr>
          <w:ins w:id="182" w:author="Blanco Bueno, Carlos" w:date="2023-06-30T11:33:00Z"/>
          <w:rFonts w:ascii="Arial" w:eastAsiaTheme="majorEastAsia" w:hAnsi="Arial" w:cs="Arial"/>
          <w:sz w:val="22"/>
          <w:szCs w:val="22"/>
        </w:rPr>
      </w:pPr>
      <w:r>
        <w:rPr>
          <w:rFonts w:ascii="Arial" w:eastAsiaTheme="majorEastAsia" w:hAnsi="Arial" w:cs="Arial"/>
          <w:sz w:val="22"/>
          <w:szCs w:val="22"/>
        </w:rPr>
        <w:t>Añadir Sonar.</w:t>
      </w:r>
      <w:ins w:id="183" w:author="Blanco Bueno, Carlos" w:date="2023-06-30T11:33:00Z">
        <w:r w:rsidR="00447E7C">
          <w:rPr>
            <w:rFonts w:ascii="Arial" w:eastAsiaTheme="majorEastAsia" w:hAnsi="Arial" w:cs="Arial"/>
            <w:sz w:val="22"/>
            <w:szCs w:val="22"/>
          </w:rPr>
          <w:t xml:space="preserve"> </w:t>
        </w:r>
      </w:ins>
    </w:p>
    <w:p w14:paraId="101C2C02" w14:textId="45033CBC" w:rsidR="00447E7C" w:rsidRDefault="00447E7C" w:rsidP="00551392">
      <w:pPr>
        <w:tabs>
          <w:tab w:val="left" w:pos="3686"/>
          <w:tab w:val="left" w:pos="4035"/>
          <w:tab w:val="right" w:pos="8456"/>
          <w:tab w:val="left" w:pos="4035"/>
        </w:tabs>
        <w:spacing w:line="276" w:lineRule="auto"/>
        <w:jc w:val="both"/>
        <w:rPr>
          <w:ins w:id="184" w:author="Blanco Bueno, Carlos" w:date="2023-06-30T11:34:00Z"/>
          <w:rFonts w:ascii="Arial" w:eastAsiaTheme="majorEastAsia" w:hAnsi="Arial" w:cs="Arial"/>
          <w:sz w:val="22"/>
          <w:szCs w:val="22"/>
        </w:rPr>
      </w:pPr>
      <w:ins w:id="185" w:author="Blanco Bueno, Carlos" w:date="2023-06-30T11:33:00Z">
        <w:r>
          <w:rPr>
            <w:rFonts w:ascii="Arial" w:eastAsiaTheme="majorEastAsia" w:hAnsi="Arial" w:cs="Arial"/>
            <w:sz w:val="22"/>
            <w:szCs w:val="22"/>
          </w:rPr>
          <w:t>Lo de sonar no está mal, aporta simplemente la captura de hab</w:t>
        </w:r>
      </w:ins>
      <w:ins w:id="186" w:author="Blanco Bueno, Carlos" w:date="2023-06-30T11:34:00Z">
        <w:r>
          <w:rPr>
            <w:rFonts w:ascii="Arial" w:eastAsiaTheme="majorEastAsia" w:hAnsi="Arial" w:cs="Arial"/>
            <w:sz w:val="22"/>
            <w:szCs w:val="22"/>
          </w:rPr>
          <w:t xml:space="preserve">erlo pasado indicando qué </w:t>
        </w:r>
        <w:r w:rsidR="00ED5D09">
          <w:rPr>
            <w:rFonts w:ascii="Arial" w:eastAsiaTheme="majorEastAsia" w:hAnsi="Arial" w:cs="Arial"/>
            <w:sz w:val="22"/>
            <w:szCs w:val="22"/>
          </w:rPr>
          <w:t>puntuación tiene.</w:t>
        </w:r>
      </w:ins>
    </w:p>
    <w:p w14:paraId="2E81CCB5" w14:textId="77777777" w:rsidR="00ED5D09" w:rsidRDefault="00ED5D09" w:rsidP="00551392">
      <w:pPr>
        <w:tabs>
          <w:tab w:val="left" w:pos="3686"/>
          <w:tab w:val="left" w:pos="4035"/>
          <w:tab w:val="right" w:pos="8456"/>
          <w:tab w:val="left" w:pos="4035"/>
        </w:tabs>
        <w:spacing w:line="276" w:lineRule="auto"/>
        <w:jc w:val="both"/>
        <w:rPr>
          <w:ins w:id="187" w:author="Blanco Bueno, Carlos" w:date="2023-06-30T11:34:00Z"/>
          <w:rFonts w:ascii="Arial" w:eastAsiaTheme="majorEastAsia" w:hAnsi="Arial" w:cs="Arial"/>
          <w:sz w:val="22"/>
          <w:szCs w:val="22"/>
        </w:rPr>
      </w:pPr>
    </w:p>
    <w:p w14:paraId="57E7EB90" w14:textId="650E88E7" w:rsidR="00ED5D09" w:rsidRDefault="00ED5D09" w:rsidP="00551392">
      <w:pPr>
        <w:tabs>
          <w:tab w:val="left" w:pos="3686"/>
          <w:tab w:val="left" w:pos="4035"/>
          <w:tab w:val="right" w:pos="8456"/>
          <w:tab w:val="left" w:pos="4035"/>
        </w:tabs>
        <w:spacing w:line="276" w:lineRule="auto"/>
        <w:jc w:val="both"/>
        <w:rPr>
          <w:ins w:id="188" w:author="Blanco Bueno, Carlos" w:date="2023-06-30T11:34:00Z"/>
          <w:rFonts w:ascii="Arial" w:eastAsiaTheme="majorEastAsia" w:hAnsi="Arial" w:cs="Arial"/>
          <w:sz w:val="22"/>
          <w:szCs w:val="22"/>
        </w:rPr>
      </w:pPr>
      <w:ins w:id="189" w:author="Blanco Bueno, Carlos" w:date="2023-06-30T11:34:00Z">
        <w:r>
          <w:rPr>
            <w:rFonts w:ascii="Arial" w:eastAsiaTheme="majorEastAsia" w:hAnsi="Arial" w:cs="Arial"/>
            <w:sz w:val="22"/>
            <w:szCs w:val="22"/>
          </w:rPr>
          <w:t>Pruebas unitarias y Pruebas de integración (serían las de interfaz), son las que habéis hecho en 4º.</w:t>
        </w:r>
      </w:ins>
    </w:p>
    <w:p w14:paraId="23D490FE" w14:textId="77777777" w:rsidR="00ED5D09" w:rsidRDefault="00ED5D09" w:rsidP="00551392">
      <w:pPr>
        <w:tabs>
          <w:tab w:val="left" w:pos="3686"/>
          <w:tab w:val="left" w:pos="4035"/>
          <w:tab w:val="right" w:pos="8456"/>
          <w:tab w:val="left" w:pos="4035"/>
        </w:tabs>
        <w:spacing w:line="276" w:lineRule="auto"/>
        <w:jc w:val="both"/>
        <w:rPr>
          <w:ins w:id="190" w:author="Blanco Bueno, Carlos" w:date="2023-06-30T11:34:00Z"/>
          <w:rFonts w:ascii="Arial" w:eastAsiaTheme="majorEastAsia" w:hAnsi="Arial" w:cs="Arial"/>
          <w:sz w:val="22"/>
          <w:szCs w:val="22"/>
        </w:rPr>
      </w:pPr>
    </w:p>
    <w:p w14:paraId="461DE3AF" w14:textId="2F9FF3E1" w:rsidR="00ED5D09" w:rsidRDefault="00ED5D09" w:rsidP="00551392">
      <w:pPr>
        <w:tabs>
          <w:tab w:val="left" w:pos="3686"/>
          <w:tab w:val="left" w:pos="4035"/>
          <w:tab w:val="right" w:pos="8456"/>
          <w:tab w:val="left" w:pos="4035"/>
        </w:tabs>
        <w:spacing w:line="276" w:lineRule="auto"/>
        <w:jc w:val="both"/>
        <w:rPr>
          <w:ins w:id="191" w:author="Blanco Bueno, Carlos" w:date="2023-06-30T11:34:00Z"/>
          <w:rFonts w:ascii="Arial" w:eastAsiaTheme="majorEastAsia" w:hAnsi="Arial" w:cs="Arial"/>
          <w:sz w:val="22"/>
          <w:szCs w:val="22"/>
        </w:rPr>
      </w:pPr>
      <w:ins w:id="192" w:author="Blanco Bueno, Carlos" w:date="2023-06-30T11:34:00Z">
        <w:r>
          <w:rPr>
            <w:rFonts w:ascii="Arial" w:eastAsiaTheme="majorEastAsia" w:hAnsi="Arial" w:cs="Arial"/>
            <w:sz w:val="22"/>
            <w:szCs w:val="22"/>
          </w:rPr>
          <w:t>Pruebas de sistema, se refieren a los requisitos no funcionales.</w:t>
        </w:r>
      </w:ins>
    </w:p>
    <w:p w14:paraId="213CB9C0" w14:textId="77E69441" w:rsidR="00ED5D09" w:rsidRDefault="00ED5D09" w:rsidP="00551392">
      <w:pPr>
        <w:tabs>
          <w:tab w:val="left" w:pos="3686"/>
          <w:tab w:val="left" w:pos="4035"/>
          <w:tab w:val="right" w:pos="8456"/>
          <w:tab w:val="left" w:pos="4035"/>
        </w:tabs>
        <w:spacing w:line="276" w:lineRule="auto"/>
        <w:jc w:val="both"/>
        <w:rPr>
          <w:ins w:id="193" w:author="Blanco Bueno, Carlos" w:date="2023-06-30T11:35:00Z"/>
          <w:rFonts w:ascii="Arial" w:eastAsiaTheme="majorEastAsia" w:hAnsi="Arial" w:cs="Arial"/>
          <w:sz w:val="22"/>
          <w:szCs w:val="22"/>
        </w:rPr>
      </w:pPr>
      <w:ins w:id="194" w:author="Blanco Bueno, Carlos" w:date="2023-06-30T11:35:00Z">
        <w:r>
          <w:rPr>
            <w:rFonts w:ascii="Arial" w:eastAsiaTheme="majorEastAsia" w:hAnsi="Arial" w:cs="Arial"/>
            <w:sz w:val="22"/>
            <w:szCs w:val="22"/>
          </w:rPr>
          <w:t>Tú tienes estos</w:t>
        </w:r>
      </w:ins>
    </w:p>
    <w:tbl>
      <w:tblPr>
        <w:tblStyle w:val="TableGrid"/>
        <w:tblW w:w="0" w:type="auto"/>
        <w:tblLook w:val="04A0" w:firstRow="1" w:lastRow="0" w:firstColumn="1" w:lastColumn="0" w:noHBand="0" w:noVBand="1"/>
      </w:tblPr>
      <w:tblGrid>
        <w:gridCol w:w="791"/>
        <w:gridCol w:w="1672"/>
        <w:gridCol w:w="6031"/>
      </w:tblGrid>
      <w:tr w:rsidR="00ED5D09" w14:paraId="5E7A6A6D" w14:textId="77777777" w:rsidTr="002D2583">
        <w:trPr>
          <w:ins w:id="195" w:author="Blanco Bueno, Carlos" w:date="2023-06-30T11:35:00Z"/>
        </w:trPr>
        <w:tc>
          <w:tcPr>
            <w:tcW w:w="791" w:type="dxa"/>
          </w:tcPr>
          <w:p w14:paraId="5C108C68" w14:textId="77777777" w:rsidR="00ED5D09" w:rsidRDefault="00ED5D09" w:rsidP="002D2583">
            <w:pPr>
              <w:rPr>
                <w:ins w:id="196" w:author="Blanco Bueno, Carlos" w:date="2023-06-30T11:35:00Z"/>
                <w:rFonts w:ascii="Arial" w:eastAsiaTheme="majorEastAsia" w:hAnsi="Arial" w:cs="Arial"/>
                <w:sz w:val="22"/>
                <w:szCs w:val="22"/>
              </w:rPr>
            </w:pPr>
            <w:ins w:id="197" w:author="Blanco Bueno, Carlos" w:date="2023-06-30T11:35:00Z">
              <w:r>
                <w:rPr>
                  <w:rFonts w:ascii="Arial" w:eastAsiaTheme="majorEastAsia" w:hAnsi="Arial" w:cs="Arial"/>
                  <w:sz w:val="22"/>
                  <w:szCs w:val="22"/>
                </w:rPr>
                <w:t>RNF1</w:t>
              </w:r>
            </w:ins>
          </w:p>
        </w:tc>
        <w:tc>
          <w:tcPr>
            <w:tcW w:w="1672" w:type="dxa"/>
          </w:tcPr>
          <w:p w14:paraId="01E75B96" w14:textId="77777777" w:rsidR="00ED5D09" w:rsidRDefault="00ED5D09" w:rsidP="002D2583">
            <w:pPr>
              <w:rPr>
                <w:ins w:id="198" w:author="Blanco Bueno, Carlos" w:date="2023-06-30T11:35:00Z"/>
                <w:rFonts w:ascii="Arial" w:eastAsiaTheme="majorEastAsia" w:hAnsi="Arial" w:cs="Arial"/>
                <w:sz w:val="22"/>
                <w:szCs w:val="22"/>
              </w:rPr>
            </w:pPr>
            <w:ins w:id="199" w:author="Blanco Bueno, Carlos" w:date="2023-06-30T11:35:00Z">
              <w:r>
                <w:rPr>
                  <w:rFonts w:ascii="Arial" w:eastAsiaTheme="majorEastAsia" w:hAnsi="Arial" w:cs="Arial"/>
                  <w:sz w:val="22"/>
                  <w:szCs w:val="22"/>
                </w:rPr>
                <w:t>Portabilidad</w:t>
              </w:r>
            </w:ins>
          </w:p>
        </w:tc>
        <w:tc>
          <w:tcPr>
            <w:tcW w:w="6031" w:type="dxa"/>
          </w:tcPr>
          <w:p w14:paraId="23B128E4" w14:textId="77777777" w:rsidR="00ED5D09" w:rsidRDefault="00ED5D09" w:rsidP="002D2583">
            <w:pPr>
              <w:rPr>
                <w:ins w:id="200" w:author="Blanco Bueno, Carlos" w:date="2023-06-30T11:35:00Z"/>
                <w:rFonts w:ascii="Arial" w:eastAsiaTheme="majorEastAsia" w:hAnsi="Arial" w:cs="Arial"/>
                <w:sz w:val="22"/>
                <w:szCs w:val="22"/>
              </w:rPr>
            </w:pPr>
            <w:ins w:id="201" w:author="Blanco Bueno, Carlos" w:date="2023-06-30T11:35:00Z">
              <w:r>
                <w:rPr>
                  <w:rFonts w:ascii="Arial" w:eastAsiaTheme="majorEastAsia" w:hAnsi="Arial" w:cs="Arial"/>
                  <w:sz w:val="22"/>
                  <w:szCs w:val="22"/>
                </w:rPr>
                <w:t>La aplicación podrá utilizarse en cualquier dispositivo Android con una versión igual o superior a la API 28 (Android Pie 9.0).</w:t>
              </w:r>
            </w:ins>
          </w:p>
        </w:tc>
      </w:tr>
      <w:tr w:rsidR="00ED5D09" w14:paraId="233DA9EC" w14:textId="77777777" w:rsidTr="002D2583">
        <w:trPr>
          <w:ins w:id="202" w:author="Blanco Bueno, Carlos" w:date="2023-06-30T11:35:00Z"/>
        </w:trPr>
        <w:tc>
          <w:tcPr>
            <w:tcW w:w="791" w:type="dxa"/>
          </w:tcPr>
          <w:p w14:paraId="1951BFE7" w14:textId="77777777" w:rsidR="00ED5D09" w:rsidRDefault="00ED5D09" w:rsidP="002D2583">
            <w:pPr>
              <w:rPr>
                <w:ins w:id="203" w:author="Blanco Bueno, Carlos" w:date="2023-06-30T11:35:00Z"/>
                <w:rFonts w:ascii="Arial" w:eastAsiaTheme="majorEastAsia" w:hAnsi="Arial" w:cs="Arial"/>
                <w:sz w:val="22"/>
                <w:szCs w:val="22"/>
              </w:rPr>
            </w:pPr>
            <w:ins w:id="204" w:author="Blanco Bueno, Carlos" w:date="2023-06-30T11:35:00Z">
              <w:r>
                <w:rPr>
                  <w:rFonts w:ascii="Arial" w:eastAsiaTheme="majorEastAsia" w:hAnsi="Arial" w:cs="Arial"/>
                  <w:sz w:val="22"/>
                  <w:szCs w:val="22"/>
                </w:rPr>
                <w:t>RNF2</w:t>
              </w:r>
            </w:ins>
          </w:p>
        </w:tc>
        <w:tc>
          <w:tcPr>
            <w:tcW w:w="1672" w:type="dxa"/>
          </w:tcPr>
          <w:p w14:paraId="703BAE66" w14:textId="77777777" w:rsidR="00ED5D09" w:rsidRDefault="00ED5D09" w:rsidP="002D2583">
            <w:pPr>
              <w:rPr>
                <w:ins w:id="205" w:author="Blanco Bueno, Carlos" w:date="2023-06-30T11:35:00Z"/>
                <w:rFonts w:ascii="Arial" w:eastAsiaTheme="majorEastAsia" w:hAnsi="Arial" w:cs="Arial"/>
                <w:sz w:val="22"/>
                <w:szCs w:val="22"/>
              </w:rPr>
            </w:pPr>
            <w:ins w:id="206" w:author="Blanco Bueno, Carlos" w:date="2023-06-30T11:35:00Z">
              <w:r>
                <w:rPr>
                  <w:rFonts w:ascii="Arial" w:eastAsiaTheme="majorEastAsia" w:hAnsi="Arial" w:cs="Arial"/>
                  <w:sz w:val="22"/>
                  <w:szCs w:val="22"/>
                </w:rPr>
                <w:t>Mantenibilidad</w:t>
              </w:r>
            </w:ins>
          </w:p>
        </w:tc>
        <w:tc>
          <w:tcPr>
            <w:tcW w:w="6031" w:type="dxa"/>
          </w:tcPr>
          <w:p w14:paraId="3C9E62B6" w14:textId="77777777" w:rsidR="00ED5D09" w:rsidRDefault="00ED5D09" w:rsidP="002D2583">
            <w:pPr>
              <w:rPr>
                <w:ins w:id="207" w:author="Blanco Bueno, Carlos" w:date="2023-06-30T11:35:00Z"/>
                <w:rFonts w:ascii="Arial" w:eastAsiaTheme="majorEastAsia" w:hAnsi="Arial" w:cs="Arial"/>
                <w:sz w:val="22"/>
                <w:szCs w:val="22"/>
              </w:rPr>
            </w:pPr>
            <w:ins w:id="208" w:author="Blanco Bueno, Carlos" w:date="2023-06-30T11:35:00Z">
              <w:r>
                <w:rPr>
                  <w:rFonts w:ascii="Arial" w:eastAsiaTheme="majorEastAsia" w:hAnsi="Arial" w:cs="Arial"/>
                  <w:sz w:val="22"/>
                  <w:szCs w:val="22"/>
                </w:rPr>
                <w:t>La aplicación estará modularizada de manera que cambios en una sección principal no afecten a otra.</w:t>
              </w:r>
            </w:ins>
          </w:p>
        </w:tc>
      </w:tr>
      <w:tr w:rsidR="00ED5D09" w14:paraId="6236A9C0" w14:textId="77777777" w:rsidTr="002D2583">
        <w:trPr>
          <w:ins w:id="209" w:author="Blanco Bueno, Carlos" w:date="2023-06-30T11:35:00Z"/>
        </w:trPr>
        <w:tc>
          <w:tcPr>
            <w:tcW w:w="791" w:type="dxa"/>
          </w:tcPr>
          <w:p w14:paraId="0FAC995B" w14:textId="77777777" w:rsidR="00ED5D09" w:rsidRDefault="00ED5D09" w:rsidP="002D2583">
            <w:pPr>
              <w:rPr>
                <w:ins w:id="210" w:author="Blanco Bueno, Carlos" w:date="2023-06-30T11:35:00Z"/>
                <w:rFonts w:ascii="Arial" w:eastAsiaTheme="majorEastAsia" w:hAnsi="Arial" w:cs="Arial"/>
                <w:sz w:val="22"/>
                <w:szCs w:val="22"/>
              </w:rPr>
            </w:pPr>
            <w:ins w:id="211" w:author="Blanco Bueno, Carlos" w:date="2023-06-30T11:35:00Z">
              <w:r>
                <w:rPr>
                  <w:rFonts w:ascii="Arial" w:eastAsiaTheme="majorEastAsia" w:hAnsi="Arial" w:cs="Arial"/>
                  <w:sz w:val="22"/>
                  <w:szCs w:val="22"/>
                </w:rPr>
                <w:t>RNF3</w:t>
              </w:r>
            </w:ins>
          </w:p>
        </w:tc>
        <w:tc>
          <w:tcPr>
            <w:tcW w:w="1672" w:type="dxa"/>
          </w:tcPr>
          <w:p w14:paraId="6B83EAA2" w14:textId="77777777" w:rsidR="00ED5D09" w:rsidRDefault="00ED5D09" w:rsidP="002D2583">
            <w:pPr>
              <w:rPr>
                <w:ins w:id="212" w:author="Blanco Bueno, Carlos" w:date="2023-06-30T11:35:00Z"/>
                <w:rFonts w:ascii="Arial" w:eastAsiaTheme="majorEastAsia" w:hAnsi="Arial" w:cs="Arial"/>
                <w:sz w:val="22"/>
                <w:szCs w:val="22"/>
              </w:rPr>
            </w:pPr>
            <w:ins w:id="213" w:author="Blanco Bueno, Carlos" w:date="2023-06-30T11:35:00Z">
              <w:r>
                <w:rPr>
                  <w:rFonts w:ascii="Arial" w:eastAsiaTheme="majorEastAsia" w:hAnsi="Arial" w:cs="Arial"/>
                  <w:sz w:val="22"/>
                  <w:szCs w:val="22"/>
                </w:rPr>
                <w:t>Usabilidad</w:t>
              </w:r>
            </w:ins>
          </w:p>
        </w:tc>
        <w:tc>
          <w:tcPr>
            <w:tcW w:w="6031" w:type="dxa"/>
          </w:tcPr>
          <w:p w14:paraId="3ECD39FE" w14:textId="77777777" w:rsidR="00ED5D09" w:rsidRDefault="00ED5D09" w:rsidP="002D2583">
            <w:pPr>
              <w:rPr>
                <w:ins w:id="214" w:author="Blanco Bueno, Carlos" w:date="2023-06-30T11:35:00Z"/>
                <w:rFonts w:ascii="Arial" w:eastAsiaTheme="majorEastAsia" w:hAnsi="Arial" w:cs="Arial"/>
                <w:sz w:val="22"/>
                <w:szCs w:val="22"/>
              </w:rPr>
            </w:pPr>
            <w:ins w:id="215" w:author="Blanco Bueno, Carlos" w:date="2023-06-30T11:35:00Z">
              <w:r>
                <w:rPr>
                  <w:rFonts w:ascii="Arial" w:eastAsiaTheme="majorEastAsia" w:hAnsi="Arial" w:cs="Arial"/>
                  <w:sz w:val="22"/>
                  <w:szCs w:val="22"/>
                </w:rPr>
                <w:t>La aplicación dispondrá de una interfaz amigable con el usuario, que facilite su uso.</w:t>
              </w:r>
            </w:ins>
          </w:p>
        </w:tc>
      </w:tr>
      <w:tr w:rsidR="00ED5D09" w14:paraId="204856C6" w14:textId="77777777" w:rsidTr="002D2583">
        <w:trPr>
          <w:ins w:id="216" w:author="Blanco Bueno, Carlos" w:date="2023-06-30T11:35:00Z"/>
        </w:trPr>
        <w:tc>
          <w:tcPr>
            <w:tcW w:w="791" w:type="dxa"/>
          </w:tcPr>
          <w:p w14:paraId="661B1AD7" w14:textId="77777777" w:rsidR="00ED5D09" w:rsidRDefault="00ED5D09" w:rsidP="002D2583">
            <w:pPr>
              <w:rPr>
                <w:ins w:id="217" w:author="Blanco Bueno, Carlos" w:date="2023-06-30T11:35:00Z"/>
                <w:rFonts w:ascii="Arial" w:eastAsiaTheme="majorEastAsia" w:hAnsi="Arial" w:cs="Arial"/>
                <w:sz w:val="22"/>
                <w:szCs w:val="22"/>
              </w:rPr>
            </w:pPr>
            <w:ins w:id="218" w:author="Blanco Bueno, Carlos" w:date="2023-06-30T11:35:00Z">
              <w:r>
                <w:rPr>
                  <w:rFonts w:ascii="Arial" w:eastAsiaTheme="majorEastAsia" w:hAnsi="Arial" w:cs="Arial"/>
                  <w:sz w:val="22"/>
                  <w:szCs w:val="22"/>
                </w:rPr>
                <w:t>RNF4</w:t>
              </w:r>
            </w:ins>
          </w:p>
        </w:tc>
        <w:tc>
          <w:tcPr>
            <w:tcW w:w="1672" w:type="dxa"/>
          </w:tcPr>
          <w:p w14:paraId="38E1A01E" w14:textId="77777777" w:rsidR="00ED5D09" w:rsidRDefault="00ED5D09" w:rsidP="002D2583">
            <w:pPr>
              <w:rPr>
                <w:ins w:id="219" w:author="Blanco Bueno, Carlos" w:date="2023-06-30T11:35:00Z"/>
                <w:rFonts w:ascii="Arial" w:eastAsiaTheme="majorEastAsia" w:hAnsi="Arial" w:cs="Arial"/>
                <w:sz w:val="22"/>
                <w:szCs w:val="22"/>
              </w:rPr>
            </w:pPr>
            <w:ins w:id="220" w:author="Blanco Bueno, Carlos" w:date="2023-06-30T11:35:00Z">
              <w:r>
                <w:rPr>
                  <w:rFonts w:ascii="Arial" w:eastAsiaTheme="majorEastAsia" w:hAnsi="Arial" w:cs="Arial"/>
                  <w:sz w:val="22"/>
                  <w:szCs w:val="22"/>
                </w:rPr>
                <w:t>Rendimiento</w:t>
              </w:r>
            </w:ins>
          </w:p>
        </w:tc>
        <w:tc>
          <w:tcPr>
            <w:tcW w:w="6031" w:type="dxa"/>
          </w:tcPr>
          <w:p w14:paraId="42C87BF6" w14:textId="77777777" w:rsidR="00ED5D09" w:rsidRDefault="00ED5D09" w:rsidP="002D2583">
            <w:pPr>
              <w:rPr>
                <w:ins w:id="221" w:author="Blanco Bueno, Carlos" w:date="2023-06-30T11:35:00Z"/>
                <w:rFonts w:ascii="Arial" w:eastAsiaTheme="majorEastAsia" w:hAnsi="Arial" w:cs="Arial"/>
                <w:sz w:val="22"/>
                <w:szCs w:val="22"/>
              </w:rPr>
            </w:pPr>
            <w:ins w:id="222" w:author="Blanco Bueno, Carlos" w:date="2023-06-30T11:35:00Z">
              <w:r>
                <w:rPr>
                  <w:rFonts w:ascii="Arial" w:eastAsiaTheme="majorEastAsia" w:hAnsi="Arial" w:cs="Arial"/>
                  <w:sz w:val="22"/>
                  <w:szCs w:val="22"/>
                </w:rPr>
                <w:t xml:space="preserve">El tamaño del archivo </w:t>
              </w:r>
              <w:proofErr w:type="spellStart"/>
              <w:r>
                <w:rPr>
                  <w:rFonts w:ascii="Arial" w:eastAsiaTheme="majorEastAsia" w:hAnsi="Arial" w:cs="Arial"/>
                  <w:sz w:val="22"/>
                  <w:szCs w:val="22"/>
                </w:rPr>
                <w:t>apk</w:t>
              </w:r>
              <w:proofErr w:type="spellEnd"/>
              <w:r>
                <w:rPr>
                  <w:rFonts w:ascii="Arial" w:eastAsiaTheme="majorEastAsia" w:hAnsi="Arial" w:cs="Arial"/>
                  <w:sz w:val="22"/>
                  <w:szCs w:val="22"/>
                </w:rPr>
                <w:t xml:space="preserve"> para instalar la aplicación no superará los 100 MB.</w:t>
              </w:r>
            </w:ins>
          </w:p>
        </w:tc>
      </w:tr>
      <w:tr w:rsidR="00ED5D09" w14:paraId="2041C4F5" w14:textId="77777777" w:rsidTr="002D2583">
        <w:trPr>
          <w:trHeight w:val="849"/>
          <w:ins w:id="223" w:author="Blanco Bueno, Carlos" w:date="2023-06-30T11:35:00Z"/>
        </w:trPr>
        <w:tc>
          <w:tcPr>
            <w:tcW w:w="791" w:type="dxa"/>
          </w:tcPr>
          <w:p w14:paraId="1235AB92" w14:textId="77777777" w:rsidR="00ED5D09" w:rsidRDefault="00ED5D09" w:rsidP="002D2583">
            <w:pPr>
              <w:rPr>
                <w:ins w:id="224" w:author="Blanco Bueno, Carlos" w:date="2023-06-30T11:35:00Z"/>
                <w:rFonts w:ascii="Arial" w:eastAsiaTheme="majorEastAsia" w:hAnsi="Arial" w:cs="Arial"/>
                <w:sz w:val="22"/>
                <w:szCs w:val="22"/>
              </w:rPr>
            </w:pPr>
            <w:ins w:id="225" w:author="Blanco Bueno, Carlos" w:date="2023-06-30T11:35:00Z">
              <w:r>
                <w:rPr>
                  <w:rFonts w:ascii="Arial" w:eastAsiaTheme="majorEastAsia" w:hAnsi="Arial" w:cs="Arial"/>
                  <w:sz w:val="22"/>
                  <w:szCs w:val="22"/>
                </w:rPr>
                <w:t>RNF5</w:t>
              </w:r>
            </w:ins>
          </w:p>
        </w:tc>
        <w:tc>
          <w:tcPr>
            <w:tcW w:w="1672" w:type="dxa"/>
          </w:tcPr>
          <w:p w14:paraId="3003B803" w14:textId="77777777" w:rsidR="00ED5D09" w:rsidRDefault="00ED5D09" w:rsidP="002D2583">
            <w:pPr>
              <w:rPr>
                <w:ins w:id="226" w:author="Blanco Bueno, Carlos" w:date="2023-06-30T11:35:00Z"/>
                <w:rFonts w:ascii="Arial" w:eastAsiaTheme="majorEastAsia" w:hAnsi="Arial" w:cs="Arial"/>
                <w:sz w:val="22"/>
                <w:szCs w:val="22"/>
              </w:rPr>
            </w:pPr>
            <w:ins w:id="227" w:author="Blanco Bueno, Carlos" w:date="2023-06-30T11:35:00Z">
              <w:r>
                <w:rPr>
                  <w:rFonts w:ascii="Arial" w:eastAsiaTheme="majorEastAsia" w:hAnsi="Arial" w:cs="Arial"/>
                  <w:sz w:val="22"/>
                  <w:szCs w:val="22"/>
                </w:rPr>
                <w:t>Rendimiento</w:t>
              </w:r>
            </w:ins>
          </w:p>
        </w:tc>
        <w:tc>
          <w:tcPr>
            <w:tcW w:w="6031" w:type="dxa"/>
          </w:tcPr>
          <w:p w14:paraId="19B718DE" w14:textId="77777777" w:rsidR="00ED5D09" w:rsidRDefault="00ED5D09" w:rsidP="002D2583">
            <w:pPr>
              <w:rPr>
                <w:ins w:id="228" w:author="Blanco Bueno, Carlos" w:date="2023-06-30T11:35:00Z"/>
                <w:rFonts w:ascii="Arial" w:eastAsiaTheme="majorEastAsia" w:hAnsi="Arial" w:cs="Arial"/>
                <w:sz w:val="22"/>
                <w:szCs w:val="22"/>
              </w:rPr>
            </w:pPr>
            <w:ins w:id="229" w:author="Blanco Bueno, Carlos" w:date="2023-06-30T11:35:00Z">
              <w:r>
                <w:rPr>
                  <w:rFonts w:ascii="Arial" w:eastAsiaTheme="majorEastAsia" w:hAnsi="Arial" w:cs="Arial"/>
                  <w:sz w:val="22"/>
                  <w:szCs w:val="22"/>
                </w:rPr>
                <w:t>La aplicación deberá coexistir con el resto de las aplicaciones del sistema Android, de manera que no consuma más de 300MB de RAM y un 15% de la CPU permitiendo así, el uso de otras aplicaciones si esta está activa.</w:t>
              </w:r>
            </w:ins>
          </w:p>
        </w:tc>
      </w:tr>
    </w:tbl>
    <w:p w14:paraId="26C84684" w14:textId="77777777" w:rsidR="00ED5D09" w:rsidRDefault="00ED5D09" w:rsidP="00551392">
      <w:pPr>
        <w:tabs>
          <w:tab w:val="left" w:pos="3686"/>
          <w:tab w:val="left" w:pos="4035"/>
          <w:tab w:val="right" w:pos="8456"/>
          <w:tab w:val="left" w:pos="4035"/>
        </w:tabs>
        <w:spacing w:line="276" w:lineRule="auto"/>
        <w:jc w:val="both"/>
        <w:rPr>
          <w:ins w:id="230" w:author="Blanco Bueno, Carlos" w:date="2023-06-30T11:35:00Z"/>
          <w:rFonts w:ascii="Arial" w:eastAsiaTheme="majorEastAsia" w:hAnsi="Arial" w:cs="Arial"/>
          <w:sz w:val="22"/>
          <w:szCs w:val="22"/>
        </w:rPr>
      </w:pPr>
    </w:p>
    <w:p w14:paraId="7FAF25F0" w14:textId="77777777" w:rsidR="000A6035" w:rsidRDefault="000A6035" w:rsidP="00551392">
      <w:pPr>
        <w:tabs>
          <w:tab w:val="left" w:pos="3686"/>
          <w:tab w:val="left" w:pos="4035"/>
          <w:tab w:val="right" w:pos="8456"/>
          <w:tab w:val="left" w:pos="4035"/>
        </w:tabs>
        <w:spacing w:line="276" w:lineRule="auto"/>
        <w:jc w:val="both"/>
        <w:rPr>
          <w:ins w:id="231" w:author="Blanco Bueno, Carlos" w:date="2023-06-30T11:37:00Z"/>
          <w:rFonts w:ascii="Arial" w:eastAsiaTheme="majorEastAsia" w:hAnsi="Arial" w:cs="Arial"/>
          <w:sz w:val="22"/>
          <w:szCs w:val="22"/>
        </w:rPr>
      </w:pPr>
    </w:p>
    <w:p w14:paraId="5CA0A77D" w14:textId="4C10305E" w:rsidR="000A6035" w:rsidRDefault="000A6035" w:rsidP="00551392">
      <w:pPr>
        <w:tabs>
          <w:tab w:val="left" w:pos="3686"/>
          <w:tab w:val="left" w:pos="4035"/>
          <w:tab w:val="right" w:pos="8456"/>
          <w:tab w:val="left" w:pos="4035"/>
        </w:tabs>
        <w:spacing w:line="276" w:lineRule="auto"/>
        <w:jc w:val="both"/>
        <w:rPr>
          <w:ins w:id="232" w:author="Blanco Bueno, Carlos" w:date="2023-06-30T11:37:00Z"/>
          <w:rFonts w:ascii="Arial" w:eastAsiaTheme="majorEastAsia" w:hAnsi="Arial" w:cs="Arial"/>
          <w:sz w:val="22"/>
          <w:szCs w:val="22"/>
        </w:rPr>
      </w:pPr>
      <w:ins w:id="233" w:author="Blanco Bueno, Carlos" w:date="2023-06-30T11:37:00Z">
        <w:r>
          <w:rPr>
            <w:rFonts w:ascii="Arial" w:eastAsiaTheme="majorEastAsia" w:hAnsi="Arial" w:cs="Arial"/>
            <w:sz w:val="22"/>
            <w:szCs w:val="22"/>
          </w:rPr>
          <w:lastRenderedPageBreak/>
          <w:t>Aquí siempre hay cosas que puedes probar de forma demostrable y otras no.</w:t>
        </w:r>
      </w:ins>
    </w:p>
    <w:p w14:paraId="6BD45C04" w14:textId="77777777" w:rsidR="000A6035" w:rsidRDefault="000A6035" w:rsidP="00551392">
      <w:pPr>
        <w:tabs>
          <w:tab w:val="left" w:pos="3686"/>
          <w:tab w:val="left" w:pos="4035"/>
          <w:tab w:val="right" w:pos="8456"/>
          <w:tab w:val="left" w:pos="4035"/>
        </w:tabs>
        <w:spacing w:line="276" w:lineRule="auto"/>
        <w:jc w:val="both"/>
        <w:rPr>
          <w:ins w:id="234" w:author="Blanco Bueno, Carlos" w:date="2023-06-30T11:37:00Z"/>
          <w:rFonts w:ascii="Arial" w:eastAsiaTheme="majorEastAsia" w:hAnsi="Arial" w:cs="Arial"/>
          <w:sz w:val="22"/>
          <w:szCs w:val="22"/>
        </w:rPr>
      </w:pPr>
    </w:p>
    <w:p w14:paraId="1BF45669" w14:textId="0C3406B4" w:rsidR="000A6035" w:rsidRDefault="000A6035" w:rsidP="00551392">
      <w:pPr>
        <w:tabs>
          <w:tab w:val="left" w:pos="3686"/>
          <w:tab w:val="left" w:pos="4035"/>
          <w:tab w:val="right" w:pos="8456"/>
          <w:tab w:val="left" w:pos="4035"/>
        </w:tabs>
        <w:spacing w:line="276" w:lineRule="auto"/>
        <w:jc w:val="both"/>
        <w:rPr>
          <w:ins w:id="235" w:author="Blanco Bueno, Carlos" w:date="2023-06-30T11:38:00Z"/>
          <w:rFonts w:ascii="Arial" w:eastAsiaTheme="majorEastAsia" w:hAnsi="Arial" w:cs="Arial"/>
          <w:sz w:val="22"/>
          <w:szCs w:val="22"/>
        </w:rPr>
      </w:pPr>
      <w:ins w:id="236" w:author="Blanco Bueno, Carlos" w:date="2023-06-30T11:37:00Z">
        <w:r>
          <w:rPr>
            <w:rFonts w:ascii="Arial" w:eastAsiaTheme="majorEastAsia" w:hAnsi="Arial" w:cs="Arial"/>
            <w:sz w:val="22"/>
            <w:szCs w:val="22"/>
          </w:rPr>
          <w:t xml:space="preserve">RNF1 indicas que has </w:t>
        </w:r>
      </w:ins>
      <w:ins w:id="237" w:author="Blanco Bueno, Carlos" w:date="2023-06-30T11:38:00Z">
        <w:r>
          <w:rPr>
            <w:rFonts w:ascii="Arial" w:eastAsiaTheme="majorEastAsia" w:hAnsi="Arial" w:cs="Arial"/>
            <w:sz w:val="22"/>
            <w:szCs w:val="22"/>
          </w:rPr>
          <w:t xml:space="preserve">puesto esa opción en Android </w:t>
        </w:r>
        <w:proofErr w:type="spellStart"/>
        <w:r>
          <w:rPr>
            <w:rFonts w:ascii="Arial" w:eastAsiaTheme="majorEastAsia" w:hAnsi="Arial" w:cs="Arial"/>
            <w:sz w:val="22"/>
            <w:szCs w:val="22"/>
          </w:rPr>
          <w:t>studio</w:t>
        </w:r>
        <w:proofErr w:type="spellEnd"/>
        <w:r>
          <w:rPr>
            <w:rFonts w:ascii="Arial" w:eastAsiaTheme="majorEastAsia" w:hAnsi="Arial" w:cs="Arial"/>
            <w:sz w:val="22"/>
            <w:szCs w:val="22"/>
          </w:rPr>
          <w:t xml:space="preserve"> y sin más.</w:t>
        </w:r>
      </w:ins>
    </w:p>
    <w:p w14:paraId="1E9D2652" w14:textId="78689DC1" w:rsidR="000A6035" w:rsidRDefault="001E4ABE" w:rsidP="00551392">
      <w:pPr>
        <w:tabs>
          <w:tab w:val="left" w:pos="3686"/>
          <w:tab w:val="left" w:pos="4035"/>
          <w:tab w:val="right" w:pos="8456"/>
          <w:tab w:val="left" w:pos="4035"/>
        </w:tabs>
        <w:spacing w:line="276" w:lineRule="auto"/>
        <w:jc w:val="both"/>
        <w:rPr>
          <w:ins w:id="238" w:author="Blanco Bueno, Carlos" w:date="2023-06-30T11:38:00Z"/>
          <w:rFonts w:ascii="Arial" w:eastAsiaTheme="majorEastAsia" w:hAnsi="Arial" w:cs="Arial"/>
          <w:sz w:val="22"/>
          <w:szCs w:val="22"/>
        </w:rPr>
      </w:pPr>
      <w:ins w:id="239" w:author="Blanco Bueno, Carlos" w:date="2023-06-30T11:38:00Z">
        <w:r>
          <w:rPr>
            <w:rFonts w:ascii="Arial" w:eastAsiaTheme="majorEastAsia" w:hAnsi="Arial" w:cs="Arial"/>
            <w:sz w:val="22"/>
            <w:szCs w:val="22"/>
          </w:rPr>
          <w:t>RNF2 que usaste el patrón MVP</w:t>
        </w:r>
      </w:ins>
    </w:p>
    <w:p w14:paraId="02227DA2" w14:textId="3710C19A" w:rsidR="001E4ABE" w:rsidRDefault="001E4ABE" w:rsidP="00551392">
      <w:pPr>
        <w:tabs>
          <w:tab w:val="left" w:pos="3686"/>
          <w:tab w:val="left" w:pos="4035"/>
          <w:tab w:val="right" w:pos="8456"/>
          <w:tab w:val="left" w:pos="4035"/>
        </w:tabs>
        <w:spacing w:line="276" w:lineRule="auto"/>
        <w:jc w:val="both"/>
        <w:rPr>
          <w:ins w:id="240" w:author="Blanco Bueno, Carlos" w:date="2023-06-30T11:39:00Z"/>
          <w:rFonts w:ascii="Arial" w:eastAsiaTheme="majorEastAsia" w:hAnsi="Arial" w:cs="Arial"/>
          <w:sz w:val="22"/>
          <w:szCs w:val="22"/>
        </w:rPr>
      </w:pPr>
      <w:ins w:id="241" w:author="Blanco Bueno, Carlos" w:date="2023-06-30T11:38:00Z">
        <w:r>
          <w:rPr>
            <w:rFonts w:ascii="Arial" w:eastAsiaTheme="majorEastAsia" w:hAnsi="Arial" w:cs="Arial"/>
            <w:sz w:val="22"/>
            <w:szCs w:val="22"/>
          </w:rPr>
          <w:t xml:space="preserve">RNF3 que has seguido las recomendaciones de </w:t>
        </w:r>
        <w:r w:rsidR="00911010">
          <w:rPr>
            <w:rFonts w:ascii="Arial" w:eastAsiaTheme="majorEastAsia" w:hAnsi="Arial" w:cs="Arial"/>
            <w:sz w:val="22"/>
            <w:szCs w:val="22"/>
          </w:rPr>
          <w:t xml:space="preserve">Android en </w:t>
        </w:r>
      </w:ins>
      <w:ins w:id="242" w:author="Blanco Bueno, Carlos" w:date="2023-06-30T11:39:00Z">
        <w:r w:rsidR="00911010">
          <w:rPr>
            <w:rFonts w:ascii="Arial" w:eastAsiaTheme="majorEastAsia" w:hAnsi="Arial" w:cs="Arial"/>
            <w:sz w:val="22"/>
            <w:szCs w:val="22"/>
          </w:rPr>
          <w:t>cuanto a diseño y utilizado componentes comunes a los que los usuarios están habituados (</w:t>
        </w:r>
        <w:proofErr w:type="spellStart"/>
        <w:r w:rsidR="00911010">
          <w:rPr>
            <w:rFonts w:ascii="Arial" w:eastAsiaTheme="majorEastAsia" w:hAnsi="Arial" w:cs="Arial"/>
            <w:sz w:val="22"/>
            <w:szCs w:val="22"/>
          </w:rPr>
          <w:t>spinners</w:t>
        </w:r>
        <w:proofErr w:type="spellEnd"/>
        <w:r w:rsidR="00911010">
          <w:rPr>
            <w:rFonts w:ascii="Arial" w:eastAsiaTheme="majorEastAsia" w:hAnsi="Arial" w:cs="Arial"/>
            <w:sz w:val="22"/>
            <w:szCs w:val="22"/>
          </w:rPr>
          <w:t xml:space="preserve">, </w:t>
        </w:r>
        <w:proofErr w:type="spellStart"/>
        <w:r w:rsidR="00911010">
          <w:rPr>
            <w:rFonts w:ascii="Arial" w:eastAsiaTheme="majorEastAsia" w:hAnsi="Arial" w:cs="Arial"/>
            <w:sz w:val="22"/>
            <w:szCs w:val="22"/>
          </w:rPr>
          <w:t>etc</w:t>
        </w:r>
        <w:proofErr w:type="spellEnd"/>
        <w:r w:rsidR="00911010">
          <w:rPr>
            <w:rFonts w:ascii="Arial" w:eastAsiaTheme="majorEastAsia" w:hAnsi="Arial" w:cs="Arial"/>
            <w:sz w:val="22"/>
            <w:szCs w:val="22"/>
          </w:rPr>
          <w:t xml:space="preserve">) </w:t>
        </w:r>
      </w:ins>
    </w:p>
    <w:p w14:paraId="59377B2A" w14:textId="3C2A7878" w:rsidR="00911010" w:rsidRDefault="00851EAE" w:rsidP="00551392">
      <w:pPr>
        <w:tabs>
          <w:tab w:val="left" w:pos="3686"/>
          <w:tab w:val="left" w:pos="4035"/>
          <w:tab w:val="right" w:pos="8456"/>
          <w:tab w:val="left" w:pos="4035"/>
        </w:tabs>
        <w:spacing w:line="276" w:lineRule="auto"/>
        <w:jc w:val="both"/>
        <w:rPr>
          <w:ins w:id="243" w:author="Blanco Bueno, Carlos" w:date="2023-06-30T11:39:00Z"/>
          <w:rFonts w:ascii="Arial" w:eastAsiaTheme="majorEastAsia" w:hAnsi="Arial" w:cs="Arial"/>
          <w:sz w:val="22"/>
          <w:szCs w:val="22"/>
        </w:rPr>
      </w:pPr>
      <w:ins w:id="244" w:author="Blanco Bueno, Carlos" w:date="2023-06-30T11:39:00Z">
        <w:r>
          <w:rPr>
            <w:rFonts w:ascii="Arial" w:eastAsiaTheme="majorEastAsia" w:hAnsi="Arial" w:cs="Arial"/>
            <w:sz w:val="22"/>
            <w:szCs w:val="22"/>
          </w:rPr>
          <w:t xml:space="preserve">RNF4 pues lo que ocupa el </w:t>
        </w:r>
        <w:proofErr w:type="spellStart"/>
        <w:r>
          <w:rPr>
            <w:rFonts w:ascii="Arial" w:eastAsiaTheme="majorEastAsia" w:hAnsi="Arial" w:cs="Arial"/>
            <w:sz w:val="22"/>
            <w:szCs w:val="22"/>
          </w:rPr>
          <w:t>apk</w:t>
        </w:r>
        <w:proofErr w:type="spellEnd"/>
        <w:r>
          <w:rPr>
            <w:rFonts w:ascii="Arial" w:eastAsiaTheme="majorEastAsia" w:hAnsi="Arial" w:cs="Arial"/>
            <w:sz w:val="22"/>
            <w:szCs w:val="22"/>
          </w:rPr>
          <w:t xml:space="preserve"> y que es menos</w:t>
        </w:r>
      </w:ins>
    </w:p>
    <w:p w14:paraId="1AA9B871" w14:textId="19FDAA14" w:rsidR="00ED5D09" w:rsidRDefault="00851EAE" w:rsidP="00551392">
      <w:pPr>
        <w:tabs>
          <w:tab w:val="left" w:pos="3686"/>
          <w:tab w:val="left" w:pos="4035"/>
          <w:tab w:val="right" w:pos="8456"/>
          <w:tab w:val="left" w:pos="4035"/>
        </w:tabs>
        <w:spacing w:line="276" w:lineRule="auto"/>
        <w:jc w:val="both"/>
        <w:rPr>
          <w:ins w:id="245" w:author="Blanco Bueno, Carlos" w:date="2023-06-30T11:18:00Z"/>
          <w:rFonts w:ascii="Arial" w:eastAsiaTheme="majorEastAsia" w:hAnsi="Arial" w:cs="Arial"/>
          <w:sz w:val="22"/>
          <w:szCs w:val="22"/>
        </w:rPr>
      </w:pPr>
      <w:ins w:id="246" w:author="Blanco Bueno, Carlos" w:date="2023-06-30T11:39:00Z">
        <w:r>
          <w:rPr>
            <w:rFonts w:ascii="Arial" w:eastAsiaTheme="majorEastAsia" w:hAnsi="Arial" w:cs="Arial"/>
            <w:sz w:val="22"/>
            <w:szCs w:val="22"/>
          </w:rPr>
          <w:t xml:space="preserve">RNF5 </w:t>
        </w:r>
      </w:ins>
      <w:ins w:id="247" w:author="Blanco Bueno, Carlos" w:date="2023-06-30T11:35:00Z">
        <w:r w:rsidR="00D95F80">
          <w:rPr>
            <w:rFonts w:ascii="Arial" w:eastAsiaTheme="majorEastAsia" w:hAnsi="Arial" w:cs="Arial"/>
            <w:sz w:val="22"/>
            <w:szCs w:val="22"/>
          </w:rPr>
          <w:t xml:space="preserve">sacando el </w:t>
        </w:r>
        <w:proofErr w:type="spellStart"/>
        <w:r w:rsidR="00D95F80">
          <w:rPr>
            <w:rFonts w:ascii="Arial" w:eastAsiaTheme="majorEastAsia" w:hAnsi="Arial" w:cs="Arial"/>
            <w:sz w:val="22"/>
            <w:szCs w:val="22"/>
          </w:rPr>
          <w:t>pro</w:t>
        </w:r>
      </w:ins>
      <w:ins w:id="248" w:author="Blanco Bueno, Carlos" w:date="2023-06-30T11:36:00Z">
        <w:r w:rsidR="00D95F80">
          <w:rPr>
            <w:rFonts w:ascii="Arial" w:eastAsiaTheme="majorEastAsia" w:hAnsi="Arial" w:cs="Arial"/>
            <w:sz w:val="22"/>
            <w:szCs w:val="22"/>
          </w:rPr>
          <w:t>filer</w:t>
        </w:r>
        <w:proofErr w:type="spellEnd"/>
        <w:r w:rsidR="00D95F80">
          <w:rPr>
            <w:rFonts w:ascii="Arial" w:eastAsiaTheme="majorEastAsia" w:hAnsi="Arial" w:cs="Arial"/>
            <w:sz w:val="22"/>
            <w:szCs w:val="22"/>
          </w:rPr>
          <w:t xml:space="preserve"> de Android Studio y viendo </w:t>
        </w:r>
        <w:r w:rsidR="00AD1FBB">
          <w:rPr>
            <w:rFonts w:ascii="Arial" w:eastAsiaTheme="majorEastAsia" w:hAnsi="Arial" w:cs="Arial"/>
            <w:sz w:val="22"/>
            <w:szCs w:val="22"/>
          </w:rPr>
          <w:t xml:space="preserve">lo que está consumiendo de </w:t>
        </w:r>
        <w:proofErr w:type="spellStart"/>
        <w:r w:rsidR="00AD1FBB">
          <w:rPr>
            <w:rFonts w:ascii="Arial" w:eastAsiaTheme="majorEastAsia" w:hAnsi="Arial" w:cs="Arial"/>
            <w:sz w:val="22"/>
            <w:szCs w:val="22"/>
          </w:rPr>
          <w:t>ram</w:t>
        </w:r>
        <w:proofErr w:type="spellEnd"/>
        <w:r w:rsidR="00AD1FBB">
          <w:rPr>
            <w:rFonts w:ascii="Arial" w:eastAsiaTheme="majorEastAsia" w:hAnsi="Arial" w:cs="Arial"/>
            <w:sz w:val="22"/>
            <w:szCs w:val="22"/>
          </w:rPr>
          <w:t xml:space="preserve"> y </w:t>
        </w:r>
        <w:proofErr w:type="spellStart"/>
        <w:r w:rsidR="00AD1FBB">
          <w:rPr>
            <w:rFonts w:ascii="Arial" w:eastAsiaTheme="majorEastAsia" w:hAnsi="Arial" w:cs="Arial"/>
            <w:sz w:val="22"/>
            <w:szCs w:val="22"/>
          </w:rPr>
          <w:t>cpu</w:t>
        </w:r>
        <w:proofErr w:type="spellEnd"/>
        <w:r w:rsidR="00AD1FBB">
          <w:rPr>
            <w:rFonts w:ascii="Arial" w:eastAsiaTheme="majorEastAsia" w:hAnsi="Arial" w:cs="Arial"/>
            <w:sz w:val="22"/>
            <w:szCs w:val="22"/>
          </w:rPr>
          <w:t xml:space="preserve">. Creo que puedes sacar el </w:t>
        </w:r>
        <w:proofErr w:type="spellStart"/>
        <w:r w:rsidR="00AD1FBB">
          <w:rPr>
            <w:rFonts w:ascii="Arial" w:eastAsiaTheme="majorEastAsia" w:hAnsi="Arial" w:cs="Arial"/>
            <w:sz w:val="22"/>
            <w:szCs w:val="22"/>
          </w:rPr>
          <w:t>profiler</w:t>
        </w:r>
        <w:proofErr w:type="spellEnd"/>
        <w:r w:rsidR="00AD1FBB">
          <w:rPr>
            <w:rFonts w:ascii="Arial" w:eastAsiaTheme="majorEastAsia" w:hAnsi="Arial" w:cs="Arial"/>
            <w:sz w:val="22"/>
            <w:szCs w:val="22"/>
          </w:rPr>
          <w:t xml:space="preserve"> una vez estás </w:t>
        </w:r>
        <w:r w:rsidR="007C0D68">
          <w:rPr>
            <w:rFonts w:ascii="Arial" w:eastAsiaTheme="majorEastAsia" w:hAnsi="Arial" w:cs="Arial"/>
            <w:sz w:val="22"/>
            <w:szCs w:val="22"/>
          </w:rPr>
          <w:t xml:space="preserve">ejecutando en el emulador y </w:t>
        </w:r>
      </w:ins>
      <w:ins w:id="249" w:author="Blanco Bueno, Carlos" w:date="2023-06-30T11:37:00Z">
        <w:r w:rsidR="007C0D68">
          <w:rPr>
            <w:rFonts w:ascii="Arial" w:eastAsiaTheme="majorEastAsia" w:hAnsi="Arial" w:cs="Arial"/>
            <w:sz w:val="22"/>
            <w:szCs w:val="22"/>
          </w:rPr>
          <w:t>te va sacando unas gráficas. Sacas captura de eso y explicas que no llega al límite que pusiste.</w:t>
        </w:r>
      </w:ins>
    </w:p>
    <w:p w14:paraId="36DA35E7" w14:textId="77777777" w:rsidR="008341B4" w:rsidRDefault="008341B4" w:rsidP="00551392">
      <w:pPr>
        <w:tabs>
          <w:tab w:val="left" w:pos="3686"/>
          <w:tab w:val="left" w:pos="4035"/>
          <w:tab w:val="right" w:pos="8456"/>
          <w:tab w:val="left" w:pos="4035"/>
        </w:tabs>
        <w:spacing w:line="276" w:lineRule="auto"/>
        <w:jc w:val="both"/>
        <w:rPr>
          <w:ins w:id="250" w:author="Blanco Bueno, Carlos" w:date="2023-06-30T11:18:00Z"/>
          <w:rFonts w:ascii="Arial" w:eastAsiaTheme="majorEastAsia" w:hAnsi="Arial" w:cs="Arial"/>
          <w:sz w:val="22"/>
          <w:szCs w:val="22"/>
        </w:rPr>
      </w:pPr>
    </w:p>
    <w:p w14:paraId="3B16CCB4" w14:textId="51D6AE51" w:rsidR="008341B4" w:rsidRDefault="00851EAE" w:rsidP="00551392">
      <w:pPr>
        <w:tabs>
          <w:tab w:val="left" w:pos="3686"/>
          <w:tab w:val="left" w:pos="4035"/>
          <w:tab w:val="right" w:pos="8456"/>
          <w:tab w:val="left" w:pos="4035"/>
        </w:tabs>
        <w:spacing w:line="276" w:lineRule="auto"/>
        <w:jc w:val="both"/>
        <w:rPr>
          <w:ins w:id="251" w:author="Blanco Bueno, Carlos" w:date="2023-06-30T11:40:00Z"/>
          <w:rFonts w:ascii="Arial" w:eastAsiaTheme="majorEastAsia" w:hAnsi="Arial" w:cs="Arial"/>
          <w:sz w:val="22"/>
          <w:szCs w:val="22"/>
        </w:rPr>
      </w:pPr>
      <w:ins w:id="252" w:author="Blanco Bueno, Carlos" w:date="2023-06-30T11:39:00Z">
        <w:r>
          <w:rPr>
            <w:rFonts w:ascii="Arial" w:eastAsiaTheme="majorEastAsia" w:hAnsi="Arial" w:cs="Arial"/>
            <w:sz w:val="22"/>
            <w:szCs w:val="22"/>
          </w:rPr>
          <w:t>Pruebas de a</w:t>
        </w:r>
      </w:ins>
      <w:ins w:id="253" w:author="Blanco Bueno, Carlos" w:date="2023-06-30T11:40:00Z">
        <w:r>
          <w:rPr>
            <w:rFonts w:ascii="Arial" w:eastAsiaTheme="majorEastAsia" w:hAnsi="Arial" w:cs="Arial"/>
            <w:sz w:val="22"/>
            <w:szCs w:val="22"/>
          </w:rPr>
          <w:t xml:space="preserve">ceptación </w:t>
        </w:r>
      </w:ins>
    </w:p>
    <w:p w14:paraId="2BE0C955" w14:textId="77777777" w:rsidR="00D56082" w:rsidRDefault="0021770E" w:rsidP="00551392">
      <w:pPr>
        <w:tabs>
          <w:tab w:val="left" w:pos="3686"/>
          <w:tab w:val="left" w:pos="4035"/>
          <w:tab w:val="right" w:pos="8456"/>
          <w:tab w:val="left" w:pos="4035"/>
        </w:tabs>
        <w:spacing w:line="276" w:lineRule="auto"/>
        <w:jc w:val="both"/>
        <w:rPr>
          <w:ins w:id="254" w:author="Blanco Bueno, Carlos" w:date="2023-06-30T11:41:00Z"/>
          <w:rFonts w:ascii="Arial" w:eastAsiaTheme="majorEastAsia" w:hAnsi="Arial" w:cs="Arial"/>
          <w:sz w:val="22"/>
          <w:szCs w:val="22"/>
        </w:rPr>
      </w:pPr>
      <w:ins w:id="255" w:author="Blanco Bueno, Carlos" w:date="2023-06-30T11:40:00Z">
        <w:r>
          <w:rPr>
            <w:rFonts w:ascii="Arial" w:eastAsiaTheme="majorEastAsia" w:hAnsi="Arial" w:cs="Arial"/>
            <w:sz w:val="22"/>
            <w:szCs w:val="22"/>
          </w:rPr>
          <w:t>va más relacionado con los usuarios finales y que la aplicación responde a sus necesidades.</w:t>
        </w:r>
      </w:ins>
    </w:p>
    <w:p w14:paraId="2BB01648" w14:textId="39FD17B2" w:rsidR="00720D28" w:rsidRDefault="00D56082" w:rsidP="00551392">
      <w:pPr>
        <w:tabs>
          <w:tab w:val="left" w:pos="3686"/>
          <w:tab w:val="left" w:pos="4035"/>
          <w:tab w:val="right" w:pos="8456"/>
          <w:tab w:val="left" w:pos="4035"/>
        </w:tabs>
        <w:spacing w:line="276" w:lineRule="auto"/>
        <w:jc w:val="both"/>
        <w:rPr>
          <w:ins w:id="256" w:author="Blanco Bueno, Carlos" w:date="2023-06-30T11:41:00Z"/>
          <w:rFonts w:ascii="Arial" w:eastAsiaTheme="majorEastAsia" w:hAnsi="Arial" w:cs="Arial"/>
          <w:sz w:val="22"/>
          <w:szCs w:val="22"/>
        </w:rPr>
      </w:pPr>
      <w:ins w:id="257" w:author="Blanco Bueno, Carlos" w:date="2023-06-30T11:41:00Z">
        <w:r>
          <w:rPr>
            <w:rFonts w:ascii="Arial" w:eastAsiaTheme="majorEastAsia" w:hAnsi="Arial" w:cs="Arial"/>
            <w:sz w:val="22"/>
            <w:szCs w:val="22"/>
          </w:rPr>
          <w:t xml:space="preserve">Las que están bien hechas suelen tener un formulario tipo test que se les pasa a los usuarios, prueban la </w:t>
        </w:r>
        <w:proofErr w:type="gramStart"/>
        <w:r>
          <w:rPr>
            <w:rFonts w:ascii="Arial" w:eastAsiaTheme="majorEastAsia" w:hAnsi="Arial" w:cs="Arial"/>
            <w:sz w:val="22"/>
            <w:szCs w:val="22"/>
          </w:rPr>
          <w:t>app</w:t>
        </w:r>
        <w:proofErr w:type="gramEnd"/>
        <w:r>
          <w:rPr>
            <w:rFonts w:ascii="Arial" w:eastAsiaTheme="majorEastAsia" w:hAnsi="Arial" w:cs="Arial"/>
            <w:sz w:val="22"/>
            <w:szCs w:val="22"/>
          </w:rPr>
          <w:t xml:space="preserve"> y lo rellenan</w:t>
        </w:r>
        <w:r w:rsidR="00720D28">
          <w:rPr>
            <w:rFonts w:ascii="Arial" w:eastAsiaTheme="majorEastAsia" w:hAnsi="Arial" w:cs="Arial"/>
            <w:sz w:val="22"/>
            <w:szCs w:val="22"/>
          </w:rPr>
          <w:t xml:space="preserve">, pero vamos, esto </w:t>
        </w:r>
      </w:ins>
      <w:ins w:id="258" w:author="Blanco Bueno, Carlos" w:date="2023-06-30T11:42:00Z">
        <w:r w:rsidR="00720D28">
          <w:rPr>
            <w:rFonts w:ascii="Arial" w:eastAsiaTheme="majorEastAsia" w:hAnsi="Arial" w:cs="Arial"/>
            <w:sz w:val="22"/>
            <w:szCs w:val="22"/>
          </w:rPr>
          <w:t>lo hace poca gente</w:t>
        </w:r>
      </w:ins>
      <w:ins w:id="259" w:author="Blanco Bueno, Carlos" w:date="2023-06-30T11:41:00Z">
        <w:r w:rsidR="00720D28">
          <w:rPr>
            <w:rFonts w:ascii="Arial" w:eastAsiaTheme="majorEastAsia" w:hAnsi="Arial" w:cs="Arial"/>
            <w:sz w:val="22"/>
            <w:szCs w:val="22"/>
          </w:rPr>
          <w:t>.</w:t>
        </w:r>
      </w:ins>
    </w:p>
    <w:p w14:paraId="779003A1" w14:textId="2BA34AE8" w:rsidR="00D56082" w:rsidRDefault="0021770E" w:rsidP="00551392">
      <w:pPr>
        <w:tabs>
          <w:tab w:val="left" w:pos="3686"/>
          <w:tab w:val="left" w:pos="4035"/>
          <w:tab w:val="right" w:pos="8456"/>
          <w:tab w:val="left" w:pos="4035"/>
        </w:tabs>
        <w:spacing w:line="276" w:lineRule="auto"/>
        <w:jc w:val="both"/>
        <w:rPr>
          <w:ins w:id="260" w:author="Blanco Bueno, Carlos" w:date="2023-06-30T11:41:00Z"/>
          <w:rFonts w:ascii="Arial" w:eastAsiaTheme="majorEastAsia" w:hAnsi="Arial" w:cs="Arial"/>
          <w:sz w:val="22"/>
          <w:szCs w:val="22"/>
        </w:rPr>
      </w:pPr>
      <w:ins w:id="261" w:author="Blanco Bueno, Carlos" w:date="2023-06-30T11:40:00Z">
        <w:r>
          <w:rPr>
            <w:rFonts w:ascii="Arial" w:eastAsiaTheme="majorEastAsia" w:hAnsi="Arial" w:cs="Arial"/>
            <w:sz w:val="22"/>
            <w:szCs w:val="22"/>
          </w:rPr>
          <w:t xml:space="preserve">Puedes </w:t>
        </w:r>
        <w:proofErr w:type="gramStart"/>
        <w:r>
          <w:rPr>
            <w:rFonts w:ascii="Arial" w:eastAsiaTheme="majorEastAsia" w:hAnsi="Arial" w:cs="Arial"/>
            <w:sz w:val="22"/>
            <w:szCs w:val="22"/>
          </w:rPr>
          <w:t>decir</w:t>
        </w:r>
        <w:proofErr w:type="gramEnd"/>
        <w:r>
          <w:rPr>
            <w:rFonts w:ascii="Arial" w:eastAsiaTheme="majorEastAsia" w:hAnsi="Arial" w:cs="Arial"/>
            <w:sz w:val="22"/>
            <w:szCs w:val="22"/>
          </w:rPr>
          <w:t xml:space="preserve"> que se ha pasado a un conjunto de usuarios y no han tenido problema</w:t>
        </w:r>
      </w:ins>
      <w:ins w:id="262" w:author="Blanco Bueno, Carlos" w:date="2023-06-30T11:41:00Z">
        <w:r w:rsidR="00D56082">
          <w:rPr>
            <w:rFonts w:ascii="Arial" w:eastAsiaTheme="majorEastAsia" w:hAnsi="Arial" w:cs="Arial"/>
            <w:sz w:val="22"/>
            <w:szCs w:val="22"/>
          </w:rPr>
          <w:t>.</w:t>
        </w:r>
      </w:ins>
    </w:p>
    <w:p w14:paraId="4E206A1A" w14:textId="75B9165F" w:rsidR="00851EAE" w:rsidRDefault="00AC058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ins w:id="263" w:author="Blanco Bueno, Carlos" w:date="2023-06-30T11:41:00Z">
        <w:r>
          <w:rPr>
            <w:rFonts w:ascii="Arial" w:eastAsiaTheme="majorEastAsia" w:hAnsi="Arial" w:cs="Arial"/>
            <w:sz w:val="22"/>
            <w:szCs w:val="22"/>
          </w:rPr>
          <w:t xml:space="preserve">, pero </w:t>
        </w:r>
      </w:ins>
      <w:ins w:id="264" w:author="Blanco Bueno, Carlos" w:date="2023-06-30T11:42:00Z">
        <w:r w:rsidR="00720D28">
          <w:rPr>
            <w:rFonts w:ascii="Arial" w:eastAsiaTheme="majorEastAsia" w:hAnsi="Arial" w:cs="Arial"/>
            <w:sz w:val="22"/>
            <w:szCs w:val="22"/>
          </w:rPr>
          <w:t xml:space="preserve">que </w:t>
        </w:r>
      </w:ins>
      <w:ins w:id="265" w:author="Blanco Bueno, Carlos" w:date="2023-06-30T11:41:00Z">
        <w:r>
          <w:rPr>
            <w:rFonts w:ascii="Arial" w:eastAsiaTheme="majorEastAsia" w:hAnsi="Arial" w:cs="Arial"/>
            <w:sz w:val="22"/>
            <w:szCs w:val="22"/>
          </w:rPr>
          <w:t xml:space="preserve">sería interesante ampliar esta parte </w:t>
        </w:r>
        <w:r w:rsidR="00D56082">
          <w:rPr>
            <w:rFonts w:ascii="Arial" w:eastAsiaTheme="majorEastAsia" w:hAnsi="Arial" w:cs="Arial"/>
            <w:sz w:val="22"/>
            <w:szCs w:val="22"/>
          </w:rPr>
          <w:t xml:space="preserve">con un conjunto mayor </w:t>
        </w:r>
      </w:ins>
      <w:ins w:id="266" w:author="Blanco Bueno, Carlos" w:date="2023-06-30T11:42:00Z">
        <w:r w:rsidR="00720D28">
          <w:rPr>
            <w:rFonts w:ascii="Arial" w:eastAsiaTheme="majorEastAsia" w:hAnsi="Arial" w:cs="Arial"/>
            <w:sz w:val="22"/>
            <w:szCs w:val="22"/>
          </w:rPr>
          <w:t xml:space="preserve">y más variado </w:t>
        </w:r>
      </w:ins>
      <w:ins w:id="267" w:author="Blanco Bueno, Carlos" w:date="2023-06-30T11:41:00Z">
        <w:r w:rsidR="00D56082">
          <w:rPr>
            <w:rFonts w:ascii="Arial" w:eastAsiaTheme="majorEastAsia" w:hAnsi="Arial" w:cs="Arial"/>
            <w:sz w:val="22"/>
            <w:szCs w:val="22"/>
          </w:rPr>
          <w:t>de usuarios</w:t>
        </w:r>
      </w:ins>
      <w:ins w:id="268" w:author="Blanco Bueno, Carlos" w:date="2023-06-30T11:42:00Z">
        <w:r w:rsidR="00720D28">
          <w:rPr>
            <w:rFonts w:ascii="Arial" w:eastAsiaTheme="majorEastAsia" w:hAnsi="Arial" w:cs="Arial"/>
            <w:sz w:val="22"/>
            <w:szCs w:val="22"/>
          </w:rPr>
          <w:t>.</w:t>
        </w:r>
      </w:ins>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Heading1"/>
        <w:numPr>
          <w:ilvl w:val="0"/>
          <w:numId w:val="3"/>
        </w:numPr>
        <w:tabs>
          <w:tab w:val="left" w:pos="4035"/>
          <w:tab w:val="left" w:pos="4035"/>
        </w:tabs>
        <w:spacing w:before="0" w:after="240"/>
        <w:ind w:left="426" w:hanging="426"/>
        <w:jc w:val="both"/>
        <w:rPr>
          <w:rFonts w:ascii="Arial" w:hAnsi="Arial" w:cs="Arial"/>
          <w:b/>
          <w:bCs/>
          <w:color w:val="auto"/>
        </w:rPr>
      </w:pPr>
      <w:bookmarkStart w:id="269" w:name="_Toc138982867"/>
      <w:r w:rsidRPr="00345121">
        <w:rPr>
          <w:rFonts w:ascii="Arial" w:hAnsi="Arial" w:cs="Arial"/>
          <w:b/>
          <w:bCs/>
          <w:color w:val="auto"/>
        </w:rPr>
        <w:t>Conclusiones y trabajo futuro</w:t>
      </w:r>
      <w:bookmarkEnd w:id="269"/>
    </w:p>
    <w:p w14:paraId="628D838A" w14:textId="4C39FFD4"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w:t>
      </w:r>
      <w:del w:id="270" w:author="Blanco Bueno, Carlos" w:date="2023-06-30T11:19:00Z">
        <w:r w:rsidR="00C66BE3" w:rsidDel="00886D7E">
          <w:rPr>
            <w:rFonts w:ascii="Arial" w:eastAsiaTheme="majorEastAsia" w:hAnsi="Arial" w:cs="Arial"/>
            <w:sz w:val="22"/>
            <w:szCs w:val="22"/>
          </w:rPr>
          <w:delText xml:space="preserve">el </w:delText>
        </w:r>
      </w:del>
      <w:ins w:id="271" w:author="Blanco Bueno, Carlos" w:date="2023-06-30T11:19:00Z">
        <w:r w:rsidR="00886D7E">
          <w:rPr>
            <w:rFonts w:ascii="Arial" w:eastAsiaTheme="majorEastAsia" w:hAnsi="Arial" w:cs="Arial"/>
            <w:sz w:val="22"/>
            <w:szCs w:val="22"/>
          </w:rPr>
          <w:t>este</w:t>
        </w:r>
        <w:r w:rsidR="00886D7E">
          <w:rPr>
            <w:rFonts w:ascii="Arial" w:eastAsiaTheme="majorEastAsia" w:hAnsi="Arial" w:cs="Arial"/>
            <w:sz w:val="22"/>
            <w:szCs w:val="22"/>
          </w:rPr>
          <w:t xml:space="preserve"> </w:t>
        </w:r>
      </w:ins>
      <w:r w:rsidR="00C66BE3">
        <w:rPr>
          <w:rFonts w:ascii="Arial" w:eastAsiaTheme="majorEastAsia" w:hAnsi="Arial" w:cs="Arial"/>
          <w:sz w:val="22"/>
          <w:szCs w:val="22"/>
        </w:rPr>
        <w:t xml:space="preserve">último apartado del trabajo se </w:t>
      </w:r>
      <w:r>
        <w:rPr>
          <w:rFonts w:ascii="Arial" w:eastAsiaTheme="majorEastAsia" w:hAnsi="Arial" w:cs="Arial"/>
          <w:sz w:val="22"/>
          <w:szCs w:val="22"/>
        </w:rPr>
        <w:t>analiza</w:t>
      </w:r>
      <w:del w:id="272" w:author="Blanco Bueno, Carlos" w:date="2023-06-30T11:19:00Z">
        <w:r w:rsidDel="00886D7E">
          <w:rPr>
            <w:rFonts w:ascii="Arial" w:eastAsiaTheme="majorEastAsia" w:hAnsi="Arial" w:cs="Arial"/>
            <w:sz w:val="22"/>
            <w:szCs w:val="22"/>
          </w:rPr>
          <w:delText>rá</w:delText>
        </w:r>
      </w:del>
      <w:r>
        <w:rPr>
          <w:rFonts w:ascii="Arial" w:eastAsiaTheme="majorEastAsia" w:hAnsi="Arial" w:cs="Arial"/>
          <w:sz w:val="22"/>
          <w:szCs w:val="22"/>
        </w:rPr>
        <w:t xml:space="preserve"> si los objetivos marcados se han cumplido</w:t>
      </w:r>
      <w:r w:rsidR="00C66BE3">
        <w:rPr>
          <w:rFonts w:ascii="Arial" w:eastAsiaTheme="majorEastAsia" w:hAnsi="Arial" w:cs="Arial"/>
          <w:sz w:val="22"/>
          <w:szCs w:val="22"/>
        </w:rPr>
        <w:t xml:space="preserve"> y también se habla</w:t>
      </w:r>
      <w:del w:id="273" w:author="Blanco Bueno, Carlos" w:date="2023-06-30T11:19:00Z">
        <w:r w:rsidR="00C66BE3" w:rsidDel="00886D7E">
          <w:rPr>
            <w:rFonts w:ascii="Arial" w:eastAsiaTheme="majorEastAsia" w:hAnsi="Arial" w:cs="Arial"/>
            <w:sz w:val="22"/>
            <w:szCs w:val="22"/>
          </w:rPr>
          <w:delText>rá</w:delText>
        </w:r>
      </w:del>
      <w:r w:rsidR="00C66BE3">
        <w:rPr>
          <w:rFonts w:ascii="Arial" w:eastAsiaTheme="majorEastAsia" w:hAnsi="Arial" w:cs="Arial"/>
          <w:sz w:val="22"/>
          <w:szCs w:val="22"/>
        </w:rPr>
        <w:t xml:space="preserve"> sobre el trabajo futuro a realizar en el servicio y la aplicación</w:t>
      </w:r>
      <w:r>
        <w:rPr>
          <w:rFonts w:ascii="Arial" w:eastAsiaTheme="majorEastAsia" w:hAnsi="Arial" w:cs="Arial"/>
          <w:sz w:val="22"/>
          <w:szCs w:val="22"/>
        </w:rPr>
        <w:t xml:space="preserve">. </w:t>
      </w:r>
      <w:del w:id="274" w:author="Blanco Bueno, Carlos" w:date="2023-06-30T11:19:00Z">
        <w:r w:rsidDel="00886D7E">
          <w:rPr>
            <w:rFonts w:ascii="Arial" w:eastAsiaTheme="majorEastAsia" w:hAnsi="Arial" w:cs="Arial"/>
            <w:sz w:val="22"/>
            <w:szCs w:val="22"/>
          </w:rPr>
          <w:delText xml:space="preserve">Primero remarcar que en lo personal, estoy muy contento </w:delText>
        </w:r>
        <w:r w:rsidR="00C66BE3" w:rsidDel="00886D7E">
          <w:rPr>
            <w:rFonts w:ascii="Arial" w:eastAsiaTheme="majorEastAsia" w:hAnsi="Arial" w:cs="Arial"/>
            <w:sz w:val="22"/>
            <w:szCs w:val="22"/>
          </w:rPr>
          <w:delText xml:space="preserve">con </w:delText>
        </w:r>
      </w:del>
      <w:del w:id="275" w:author="Blanco Bueno, Carlos" w:date="2023-06-30T11:18:00Z">
        <w:r w:rsidR="00C66BE3" w:rsidDel="008341B4">
          <w:rPr>
            <w:rFonts w:ascii="Arial" w:eastAsiaTheme="majorEastAsia" w:hAnsi="Arial" w:cs="Arial"/>
            <w:sz w:val="22"/>
            <w:szCs w:val="22"/>
          </w:rPr>
          <w:delText>como</w:delText>
        </w:r>
      </w:del>
      <w:del w:id="276" w:author="Blanco Bueno, Carlos" w:date="2023-06-30T11:19:00Z">
        <w:r w:rsidR="00C66BE3" w:rsidDel="00886D7E">
          <w:rPr>
            <w:rFonts w:ascii="Arial" w:eastAsiaTheme="majorEastAsia" w:hAnsi="Arial" w:cs="Arial"/>
            <w:sz w:val="22"/>
            <w:szCs w:val="22"/>
          </w:rPr>
          <w:delText xml:space="preserve"> se ha desarrollado el proyecto y con el producto final, aún con todos los contratiempos que han surgido. He aprendido mucho sobre la importancia de la seguridad y sostenibilidad de los dispositivos IoT y sobre lo descuidado que está este tema.</w:delText>
        </w:r>
      </w:del>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Heading2"/>
        <w:numPr>
          <w:ilvl w:val="1"/>
          <w:numId w:val="3"/>
        </w:numPr>
        <w:spacing w:after="240"/>
        <w:ind w:left="0" w:firstLine="0"/>
        <w:jc w:val="both"/>
        <w:rPr>
          <w:rFonts w:ascii="Arial" w:hAnsi="Arial" w:cs="Arial"/>
          <w:b/>
          <w:bCs/>
          <w:color w:val="auto"/>
          <w:sz w:val="28"/>
          <w:szCs w:val="28"/>
        </w:rPr>
      </w:pPr>
      <w:bookmarkStart w:id="277" w:name="_Toc138982868"/>
      <w:r w:rsidRPr="00C66BE3">
        <w:rPr>
          <w:rFonts w:ascii="Arial" w:hAnsi="Arial" w:cs="Arial"/>
          <w:b/>
          <w:bCs/>
          <w:color w:val="auto"/>
          <w:sz w:val="28"/>
          <w:szCs w:val="28"/>
        </w:rPr>
        <w:t>Conclusiones</w:t>
      </w:r>
      <w:bookmarkEnd w:id="277"/>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 xml:space="preserve">.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798A214B"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de diseñar un servicio para obtener los datos de los diferentes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 xml:space="preserve"> se ha cumplido</w:t>
      </w:r>
      <w:del w:id="278" w:author="Blanco Bueno, Carlos" w:date="2023-06-30T11:20:00Z">
        <w:r w:rsidDel="00735592">
          <w:rPr>
            <w:rFonts w:ascii="Arial" w:eastAsiaTheme="majorEastAsia" w:hAnsi="Arial" w:cs="Arial"/>
            <w:sz w:val="22"/>
            <w:szCs w:val="22"/>
          </w:rPr>
          <w:delText xml:space="preserve"> perfectamente</w:delText>
        </w:r>
      </w:del>
      <w:r>
        <w:rPr>
          <w:rFonts w:ascii="Arial" w:eastAsiaTheme="majorEastAsia" w:hAnsi="Arial" w:cs="Arial"/>
          <w:sz w:val="22"/>
          <w:szCs w:val="22"/>
        </w:rPr>
        <w:t>, se ha diseñado un servicio seguro, algo muy 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68019A36" w:rsidR="00A46377" w:rsidRDefault="00A46377" w:rsidP="00551392">
      <w:pPr>
        <w:tabs>
          <w:tab w:val="left" w:pos="3686"/>
          <w:tab w:val="left" w:pos="4035"/>
          <w:tab w:val="right" w:pos="8456"/>
          <w:tab w:val="left" w:pos="4035"/>
        </w:tabs>
        <w:spacing w:line="276" w:lineRule="auto"/>
        <w:jc w:val="both"/>
        <w:rPr>
          <w:ins w:id="279" w:author="Blanco Bueno, Carlos" w:date="2023-06-30T11:19:00Z"/>
          <w:rFonts w:ascii="Arial" w:eastAsiaTheme="majorEastAsia" w:hAnsi="Arial" w:cs="Arial"/>
          <w:sz w:val="22"/>
          <w:szCs w:val="22"/>
        </w:rPr>
      </w:pPr>
      <w:r>
        <w:rPr>
          <w:rFonts w:ascii="Arial" w:eastAsiaTheme="majorEastAsia" w:hAnsi="Arial" w:cs="Arial"/>
          <w:sz w:val="22"/>
          <w:szCs w:val="22"/>
        </w:rPr>
        <w:t>El objetivo principal, que era el desarrollo de la aplicación, también se ha cumplido</w:t>
      </w:r>
      <w:ins w:id="280" w:author="Blanco Bueno, Carlos" w:date="2023-06-30T11:22:00Z">
        <w:r w:rsidR="0090728D">
          <w:rPr>
            <w:rFonts w:ascii="Arial" w:eastAsiaTheme="majorEastAsia" w:hAnsi="Arial" w:cs="Arial"/>
            <w:sz w:val="22"/>
            <w:szCs w:val="22"/>
          </w:rPr>
          <w:t xml:space="preserve">. </w:t>
        </w:r>
      </w:ins>
      <w:del w:id="281" w:author="Blanco Bueno, Carlos" w:date="2023-06-30T11:21:00Z">
        <w:r w:rsidDel="007327BA">
          <w:rPr>
            <w:rFonts w:ascii="Arial" w:eastAsiaTheme="majorEastAsia" w:hAnsi="Arial" w:cs="Arial"/>
            <w:sz w:val="22"/>
            <w:szCs w:val="22"/>
          </w:rPr>
          <w:delText xml:space="preserve"> </w:delText>
        </w:r>
        <w:r w:rsidDel="00A40D04">
          <w:rPr>
            <w:rFonts w:ascii="Arial" w:eastAsiaTheme="majorEastAsia" w:hAnsi="Arial" w:cs="Arial"/>
            <w:sz w:val="22"/>
            <w:szCs w:val="22"/>
          </w:rPr>
          <w:delText>perfectamente</w:delText>
        </w:r>
      </w:del>
      <w:del w:id="282" w:author="Blanco Bueno, Carlos" w:date="2023-06-30T11:22:00Z">
        <w:r w:rsidDel="0090728D">
          <w:rPr>
            <w:rFonts w:ascii="Arial" w:eastAsiaTheme="majorEastAsia" w:hAnsi="Arial" w:cs="Arial"/>
            <w:sz w:val="22"/>
            <w:szCs w:val="22"/>
          </w:rPr>
          <w:delText>, e</w:delText>
        </w:r>
      </w:del>
      <w:ins w:id="283" w:author="Blanco Bueno, Carlos" w:date="2023-06-30T11:22:00Z">
        <w:r w:rsidR="0090728D">
          <w:rPr>
            <w:rFonts w:ascii="Arial" w:eastAsiaTheme="majorEastAsia" w:hAnsi="Arial" w:cs="Arial"/>
            <w:sz w:val="22"/>
            <w:szCs w:val="22"/>
          </w:rPr>
          <w:t>E</w:t>
        </w:r>
      </w:ins>
      <w:r>
        <w:rPr>
          <w:rFonts w:ascii="Arial" w:eastAsiaTheme="majorEastAsia" w:hAnsi="Arial" w:cs="Arial"/>
          <w:sz w:val="22"/>
          <w:szCs w:val="22"/>
        </w:rPr>
        <w:t>l producto final cumple con los requisitos acordados y se han implementado todas las funcionalidades</w:t>
      </w:r>
      <w:ins w:id="284" w:author="Blanco Bueno, Carlos" w:date="2023-06-30T11:22:00Z">
        <w:r w:rsidR="0090728D">
          <w:rPr>
            <w:rFonts w:ascii="Arial" w:eastAsiaTheme="majorEastAsia" w:hAnsi="Arial" w:cs="Arial"/>
            <w:sz w:val="22"/>
            <w:szCs w:val="22"/>
          </w:rPr>
          <w:t xml:space="preserve">, de modo que los usuarios ahora </w:t>
        </w:r>
      </w:ins>
      <w:del w:id="285" w:author="Blanco Bueno, Carlos" w:date="2023-06-30T11:22:00Z">
        <w:r w:rsidDel="0090728D">
          <w:rPr>
            <w:rFonts w:ascii="Arial" w:eastAsiaTheme="majorEastAsia" w:hAnsi="Arial" w:cs="Arial"/>
            <w:sz w:val="22"/>
            <w:szCs w:val="22"/>
          </w:rPr>
          <w:delText>. Además de que ahora s</w:delText>
        </w:r>
      </w:del>
      <w:del w:id="286" w:author="Blanco Bueno, Carlos" w:date="2023-06-30T11:21:00Z">
        <w:r w:rsidDel="0090728D">
          <w:rPr>
            <w:rFonts w:ascii="Arial" w:eastAsiaTheme="majorEastAsia" w:hAnsi="Arial" w:cs="Arial"/>
            <w:sz w:val="22"/>
            <w:szCs w:val="22"/>
          </w:rPr>
          <w:delText>i</w:delText>
        </w:r>
      </w:del>
      <w:del w:id="287" w:author="Blanco Bueno, Carlos" w:date="2023-06-30T11:22:00Z">
        <w:r w:rsidDel="0090728D">
          <w:rPr>
            <w:rFonts w:ascii="Arial" w:eastAsiaTheme="majorEastAsia" w:hAnsi="Arial" w:cs="Arial"/>
            <w:sz w:val="22"/>
            <w:szCs w:val="22"/>
          </w:rPr>
          <w:delText xml:space="preserve"> se </w:delText>
        </w:r>
      </w:del>
      <w:r>
        <w:rPr>
          <w:rFonts w:ascii="Arial" w:eastAsiaTheme="majorEastAsia" w:hAnsi="Arial" w:cs="Arial"/>
          <w:sz w:val="22"/>
          <w:szCs w:val="22"/>
        </w:rPr>
        <w:t>dispone</w:t>
      </w:r>
      <w:ins w:id="288" w:author="Blanco Bueno, Carlos" w:date="2023-06-30T11:22:00Z">
        <w:r w:rsidR="0090728D">
          <w:rPr>
            <w:rFonts w:ascii="Arial" w:eastAsiaTheme="majorEastAsia" w:hAnsi="Arial" w:cs="Arial"/>
            <w:sz w:val="22"/>
            <w:szCs w:val="22"/>
          </w:rPr>
          <w:t>n</w:t>
        </w:r>
      </w:ins>
      <w:r>
        <w:rPr>
          <w:rFonts w:ascii="Arial" w:eastAsiaTheme="majorEastAsia" w:hAnsi="Arial" w:cs="Arial"/>
          <w:sz w:val="22"/>
          <w:szCs w:val="22"/>
        </w:rPr>
        <w:t xml:space="preserve"> de una aplicación, sencilla e intuitiva, </w:t>
      </w:r>
      <w:del w:id="289" w:author="Blanco Bueno, Carlos" w:date="2023-06-30T11:22:00Z">
        <w:r w:rsidDel="0090728D">
          <w:rPr>
            <w:rFonts w:ascii="Arial" w:eastAsiaTheme="majorEastAsia" w:hAnsi="Arial" w:cs="Arial"/>
            <w:sz w:val="22"/>
            <w:szCs w:val="22"/>
          </w:rPr>
          <w:delText xml:space="preserve">de </w:delText>
        </w:r>
      </w:del>
      <w:ins w:id="290" w:author="Blanco Bueno, Carlos" w:date="2023-06-30T11:22:00Z">
        <w:r w:rsidR="0090728D">
          <w:rPr>
            <w:rFonts w:ascii="Arial" w:eastAsiaTheme="majorEastAsia" w:hAnsi="Arial" w:cs="Arial"/>
            <w:sz w:val="22"/>
            <w:szCs w:val="22"/>
          </w:rPr>
          <w:t>con la que</w:t>
        </w:r>
        <w:r w:rsidR="0090728D">
          <w:rPr>
            <w:rFonts w:ascii="Arial" w:eastAsiaTheme="majorEastAsia" w:hAnsi="Arial" w:cs="Arial"/>
            <w:sz w:val="22"/>
            <w:szCs w:val="22"/>
          </w:rPr>
          <w:t xml:space="preserve"> </w:t>
        </w:r>
      </w:ins>
      <w:r>
        <w:rPr>
          <w:rFonts w:ascii="Arial" w:eastAsiaTheme="majorEastAsia" w:hAnsi="Arial" w:cs="Arial"/>
          <w:sz w:val="22"/>
          <w:szCs w:val="22"/>
        </w:rPr>
        <w:t xml:space="preserve">consultar la seguridad y sostenibilidad </w:t>
      </w:r>
      <w:del w:id="291" w:author="Blanco Bueno, Carlos" w:date="2023-06-30T11:22:00Z">
        <w:r w:rsidDel="0090728D">
          <w:rPr>
            <w:rFonts w:ascii="Arial" w:eastAsiaTheme="majorEastAsia" w:hAnsi="Arial" w:cs="Arial"/>
            <w:sz w:val="22"/>
            <w:szCs w:val="22"/>
          </w:rPr>
          <w:delText>por los usuarios</w:delText>
        </w:r>
      </w:del>
      <w:ins w:id="292" w:author="Blanco Bueno, Carlos" w:date="2023-06-30T11:22:00Z">
        <w:r w:rsidR="0090728D">
          <w:rPr>
            <w:rFonts w:ascii="Arial" w:eastAsiaTheme="majorEastAsia" w:hAnsi="Arial" w:cs="Arial"/>
            <w:sz w:val="22"/>
            <w:szCs w:val="22"/>
          </w:rPr>
          <w:t xml:space="preserve">de dispositivos </w:t>
        </w:r>
        <w:proofErr w:type="spellStart"/>
        <w:r w:rsidR="0090728D">
          <w:rPr>
            <w:rFonts w:ascii="Arial" w:eastAsiaTheme="majorEastAsia" w:hAnsi="Arial" w:cs="Arial"/>
            <w:sz w:val="22"/>
            <w:szCs w:val="22"/>
          </w:rPr>
          <w:t>IoT</w:t>
        </w:r>
      </w:ins>
      <w:proofErr w:type="spellEnd"/>
      <w:r>
        <w:rPr>
          <w:rFonts w:ascii="Arial" w:eastAsiaTheme="majorEastAsia" w:hAnsi="Arial" w:cs="Arial"/>
          <w:sz w:val="22"/>
          <w:szCs w:val="22"/>
        </w:rPr>
        <w:t>.</w:t>
      </w:r>
    </w:p>
    <w:p w14:paraId="134825AF" w14:textId="77777777" w:rsidR="00886D7E" w:rsidRDefault="00886D7E" w:rsidP="00551392">
      <w:pPr>
        <w:tabs>
          <w:tab w:val="left" w:pos="3686"/>
          <w:tab w:val="left" w:pos="4035"/>
          <w:tab w:val="right" w:pos="8456"/>
          <w:tab w:val="left" w:pos="4035"/>
        </w:tabs>
        <w:spacing w:line="276" w:lineRule="auto"/>
        <w:jc w:val="both"/>
        <w:rPr>
          <w:ins w:id="293" w:author="Blanco Bueno, Carlos" w:date="2023-06-30T11:19:00Z"/>
          <w:rFonts w:ascii="Arial" w:eastAsiaTheme="majorEastAsia" w:hAnsi="Arial" w:cs="Arial"/>
          <w:sz w:val="22"/>
          <w:szCs w:val="22"/>
        </w:rPr>
      </w:pPr>
    </w:p>
    <w:p w14:paraId="3B045DE5" w14:textId="67179764" w:rsidR="00886D7E" w:rsidRDefault="00886D7E" w:rsidP="00886D7E">
      <w:pPr>
        <w:tabs>
          <w:tab w:val="left" w:pos="3686"/>
          <w:tab w:val="left" w:pos="4035"/>
          <w:tab w:val="right" w:pos="8456"/>
          <w:tab w:val="left" w:pos="4035"/>
        </w:tabs>
        <w:spacing w:line="276" w:lineRule="auto"/>
        <w:jc w:val="both"/>
        <w:rPr>
          <w:ins w:id="294" w:author="Blanco Bueno, Carlos" w:date="2023-06-30T11:19:00Z"/>
          <w:rFonts w:ascii="Arial" w:eastAsiaTheme="majorEastAsia" w:hAnsi="Arial" w:cs="Arial"/>
          <w:sz w:val="22"/>
          <w:szCs w:val="22"/>
        </w:rPr>
      </w:pPr>
      <w:ins w:id="295" w:author="Blanco Bueno, Carlos" w:date="2023-06-30T11:19:00Z">
        <w:r>
          <w:rPr>
            <w:rFonts w:ascii="Arial" w:eastAsiaTheme="majorEastAsia" w:hAnsi="Arial" w:cs="Arial"/>
            <w:sz w:val="22"/>
            <w:szCs w:val="22"/>
          </w:rPr>
          <w:t>Como conclusiones a nivel personal</w:t>
        </w:r>
        <w:r>
          <w:rPr>
            <w:rFonts w:ascii="Arial" w:eastAsiaTheme="majorEastAsia" w:hAnsi="Arial" w:cs="Arial"/>
            <w:sz w:val="22"/>
            <w:szCs w:val="22"/>
          </w:rPr>
          <w:t xml:space="preserve">, </w:t>
        </w:r>
      </w:ins>
      <w:ins w:id="296" w:author="Blanco Bueno, Carlos" w:date="2023-06-30T11:20:00Z">
        <w:r>
          <w:rPr>
            <w:rFonts w:ascii="Arial" w:eastAsiaTheme="majorEastAsia" w:hAnsi="Arial" w:cs="Arial"/>
            <w:sz w:val="22"/>
            <w:szCs w:val="22"/>
          </w:rPr>
          <w:t xml:space="preserve">remarcar que </w:t>
        </w:r>
      </w:ins>
      <w:ins w:id="297" w:author="Blanco Bueno, Carlos" w:date="2023-06-30T11:19:00Z">
        <w:r>
          <w:rPr>
            <w:rFonts w:ascii="Arial" w:eastAsiaTheme="majorEastAsia" w:hAnsi="Arial" w:cs="Arial"/>
            <w:sz w:val="22"/>
            <w:szCs w:val="22"/>
          </w:rPr>
          <w:t xml:space="preserve">estoy muy contento con cómo se ha desarrollado el proyecto y con el producto final, aún con todos los contratiempos que han surgido. He aprendido mucho sobre la importancia de la seguridad y sostenibilidad de los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 xml:space="preserve"> y sobre lo descuidado que está este tema.</w:t>
        </w:r>
      </w:ins>
    </w:p>
    <w:p w14:paraId="42429FCA" w14:textId="77777777" w:rsidR="00886D7E" w:rsidRDefault="00886D7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Heading2"/>
        <w:numPr>
          <w:ilvl w:val="1"/>
          <w:numId w:val="3"/>
        </w:numPr>
        <w:spacing w:after="240"/>
        <w:ind w:left="0" w:firstLine="0"/>
        <w:jc w:val="both"/>
        <w:rPr>
          <w:rFonts w:ascii="Arial" w:hAnsi="Arial" w:cs="Arial"/>
          <w:b/>
          <w:bCs/>
          <w:color w:val="auto"/>
          <w:sz w:val="28"/>
          <w:szCs w:val="28"/>
        </w:rPr>
      </w:pPr>
      <w:bookmarkStart w:id="298" w:name="_Toc138982869"/>
      <w:r w:rsidRPr="00C66BE3">
        <w:rPr>
          <w:rFonts w:ascii="Arial" w:hAnsi="Arial" w:cs="Arial"/>
          <w:b/>
          <w:bCs/>
          <w:color w:val="auto"/>
          <w:sz w:val="28"/>
          <w:szCs w:val="28"/>
        </w:rPr>
        <w:t>Trabajo futuro</w:t>
      </w:r>
      <w:bookmarkEnd w:id="298"/>
    </w:p>
    <w:p w14:paraId="5FF67D4C" w14:textId="02A99407"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finalizar me gustaría hablar sobre ideas </w:t>
      </w:r>
      <w:del w:id="299" w:author="Blanco Bueno, Carlos" w:date="2023-06-30T11:23:00Z">
        <w:r w:rsidDel="004673B3">
          <w:rPr>
            <w:rFonts w:ascii="Arial" w:eastAsiaTheme="majorEastAsia" w:hAnsi="Arial" w:cs="Arial"/>
            <w:sz w:val="22"/>
            <w:szCs w:val="22"/>
          </w:rPr>
          <w:delText xml:space="preserve">y cosas </w:delText>
        </w:r>
      </w:del>
      <w:r>
        <w:rPr>
          <w:rFonts w:ascii="Arial" w:eastAsiaTheme="majorEastAsia" w:hAnsi="Arial" w:cs="Arial"/>
          <w:sz w:val="22"/>
          <w:szCs w:val="22"/>
        </w:rPr>
        <w:t>a realizar en el futuro. Ningún trabajo es perfecto y como en todos los casos, aquí también se podría ampliar el trabajo realizado</w:t>
      </w:r>
      <w:del w:id="300" w:author="Blanco Bueno, Carlos" w:date="2023-06-30T11:23:00Z">
        <w:r w:rsidDel="004673B3">
          <w:rPr>
            <w:rFonts w:ascii="Arial" w:eastAsiaTheme="majorEastAsia" w:hAnsi="Arial" w:cs="Arial"/>
            <w:sz w:val="22"/>
            <w:szCs w:val="22"/>
          </w:rPr>
          <w:delText xml:space="preserve"> en un futuro</w:delText>
        </w:r>
      </w:del>
      <w:r>
        <w:rPr>
          <w:rFonts w:ascii="Arial" w:eastAsiaTheme="majorEastAsia" w:hAnsi="Arial" w:cs="Arial"/>
          <w:sz w:val="22"/>
          <w:szCs w:val="22"/>
        </w:rPr>
        <w:t>,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3895081B"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 primero a realizar sería una ampliación de la base de datos</w:t>
      </w:r>
      <w:ins w:id="301" w:author="Blanco Bueno, Carlos" w:date="2023-06-30T11:25:00Z">
        <w:r w:rsidR="00B46C37">
          <w:rPr>
            <w:rFonts w:ascii="Arial" w:eastAsiaTheme="majorEastAsia" w:hAnsi="Arial" w:cs="Arial"/>
            <w:sz w:val="22"/>
            <w:szCs w:val="22"/>
          </w:rPr>
          <w:t xml:space="preserve"> en cuanto al número de dispositivos y categorías que hay actualmente almacenados. </w:t>
        </w:r>
      </w:ins>
      <w:del w:id="302" w:author="Blanco Bueno, Carlos" w:date="2023-06-30T11:25:00Z">
        <w:r w:rsidDel="00E81FF3">
          <w:rPr>
            <w:rFonts w:ascii="Arial" w:eastAsiaTheme="majorEastAsia" w:hAnsi="Arial" w:cs="Arial"/>
            <w:sz w:val="22"/>
            <w:szCs w:val="22"/>
          </w:rPr>
          <w:delText xml:space="preserve"> y de las categorías que incluye el servicio y la aplicación. </w:delText>
        </w:r>
      </w:del>
      <w:r>
        <w:rPr>
          <w:rFonts w:ascii="Arial" w:eastAsiaTheme="majorEastAsia" w:hAnsi="Arial" w:cs="Arial"/>
          <w:sz w:val="22"/>
          <w:szCs w:val="22"/>
        </w:rPr>
        <w:t xml:space="preserve">Al </w:t>
      </w:r>
      <w:del w:id="303" w:author="Blanco Bueno, Carlos" w:date="2023-06-30T11:25:00Z">
        <w:r w:rsidDel="00E81FF3">
          <w:rPr>
            <w:rFonts w:ascii="Arial" w:eastAsiaTheme="majorEastAsia" w:hAnsi="Arial" w:cs="Arial"/>
            <w:sz w:val="22"/>
            <w:szCs w:val="22"/>
          </w:rPr>
          <w:delText>disponer de</w:delText>
        </w:r>
      </w:del>
      <w:ins w:id="304" w:author="Blanco Bueno, Carlos" w:date="2023-06-30T11:25:00Z">
        <w:r w:rsidR="00E81FF3">
          <w:rPr>
            <w:rFonts w:ascii="Arial" w:eastAsiaTheme="majorEastAsia" w:hAnsi="Arial" w:cs="Arial"/>
            <w:sz w:val="22"/>
            <w:szCs w:val="22"/>
          </w:rPr>
          <w:t>existir</w:t>
        </w:r>
      </w:ins>
      <w:r>
        <w:rPr>
          <w:rFonts w:ascii="Arial" w:eastAsiaTheme="majorEastAsia" w:hAnsi="Arial" w:cs="Arial"/>
          <w:sz w:val="22"/>
          <w:szCs w:val="22"/>
        </w:rPr>
        <w:t xml:space="preserve"> tantos tipos diferentes de dispositivos </w:t>
      </w:r>
      <w:proofErr w:type="spellStart"/>
      <w:r>
        <w:rPr>
          <w:rFonts w:ascii="Arial" w:eastAsiaTheme="majorEastAsia" w:hAnsi="Arial" w:cs="Arial"/>
          <w:sz w:val="22"/>
          <w:szCs w:val="22"/>
        </w:rPr>
        <w:t>IoT</w:t>
      </w:r>
      <w:proofErr w:type="spellEnd"/>
      <w:r>
        <w:rPr>
          <w:rFonts w:ascii="Arial" w:eastAsiaTheme="majorEastAsia" w:hAnsi="Arial" w:cs="Arial"/>
          <w:sz w:val="22"/>
          <w:szCs w:val="22"/>
        </w:rPr>
        <w:t>,</w:t>
      </w:r>
      <w:ins w:id="305" w:author="Blanco Bueno, Carlos" w:date="2023-06-30T11:25:00Z">
        <w:r w:rsidR="00E81FF3">
          <w:rPr>
            <w:rFonts w:ascii="Arial" w:eastAsiaTheme="majorEastAsia" w:hAnsi="Arial" w:cs="Arial"/>
            <w:sz w:val="22"/>
            <w:szCs w:val="22"/>
          </w:rPr>
          <w:t xml:space="preserve"> en este proyecto se han introduc</w:t>
        </w:r>
      </w:ins>
      <w:ins w:id="306" w:author="Blanco Bueno, Carlos" w:date="2023-06-30T11:26:00Z">
        <w:r w:rsidR="00E81FF3">
          <w:rPr>
            <w:rFonts w:ascii="Arial" w:eastAsiaTheme="majorEastAsia" w:hAnsi="Arial" w:cs="Arial"/>
            <w:sz w:val="22"/>
            <w:szCs w:val="22"/>
          </w:rPr>
          <w:t>ido los dispositivos y categorías más básicos</w:t>
        </w:r>
        <w:r w:rsidR="003870C7">
          <w:rPr>
            <w:rFonts w:ascii="Arial" w:eastAsiaTheme="majorEastAsia" w:hAnsi="Arial" w:cs="Arial"/>
            <w:sz w:val="22"/>
            <w:szCs w:val="22"/>
          </w:rPr>
          <w:t>.</w:t>
        </w:r>
      </w:ins>
      <w:del w:id="307" w:author="Blanco Bueno, Carlos" w:date="2023-06-30T11:26:00Z">
        <w:r w:rsidDel="006A0561">
          <w:rPr>
            <w:rFonts w:ascii="Arial" w:eastAsiaTheme="majorEastAsia" w:hAnsi="Arial" w:cs="Arial"/>
            <w:sz w:val="22"/>
            <w:szCs w:val="22"/>
          </w:rPr>
          <w:delText xml:space="preserve"> una idea muy buena sería expandir los dispositivos de los que se dispone, brindando así al usuario de más información y más variedad. </w:delText>
        </w:r>
      </w:del>
      <w:del w:id="308" w:author="Blanco Bueno, Carlos" w:date="2023-06-30T11:24:00Z">
        <w:r w:rsidDel="006F058E">
          <w:rPr>
            <w:rFonts w:ascii="Arial" w:eastAsiaTheme="majorEastAsia" w:hAnsi="Arial" w:cs="Arial"/>
            <w:sz w:val="22"/>
            <w:szCs w:val="22"/>
          </w:rPr>
          <w:delText>Puesto que en el</w:delText>
        </w:r>
      </w:del>
      <w:del w:id="309" w:author="Blanco Bueno, Carlos" w:date="2023-06-30T11:26:00Z">
        <w:r w:rsidDel="006A0561">
          <w:rPr>
            <w:rFonts w:ascii="Arial" w:eastAsiaTheme="majorEastAsia" w:hAnsi="Arial" w:cs="Arial"/>
            <w:sz w:val="22"/>
            <w:szCs w:val="22"/>
          </w:rPr>
          <w:delText xml:space="preserve"> proyecto se han cubierto </w:delText>
        </w:r>
        <w:r w:rsidR="0047573E" w:rsidDel="006A0561">
          <w:rPr>
            <w:rFonts w:ascii="Arial" w:eastAsiaTheme="majorEastAsia" w:hAnsi="Arial" w:cs="Arial"/>
            <w:sz w:val="22"/>
            <w:szCs w:val="22"/>
          </w:rPr>
          <w:delText>los dispositivos y categorías más básicos.</w:delText>
        </w:r>
      </w:del>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21149B14"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Además de la idea comentada anteriormente, también se debería añadir en el servicio llamadas para eliminar dispositivos y modificar o eliminar características, pudiendo eliminar </w:t>
      </w:r>
      <w:del w:id="310" w:author="Blanco Bueno, Carlos" w:date="2023-06-30T11:27:00Z">
        <w:r w:rsidDel="006A0561">
          <w:rPr>
            <w:rFonts w:ascii="Arial" w:eastAsiaTheme="majorEastAsia" w:hAnsi="Arial" w:cs="Arial"/>
            <w:sz w:val="22"/>
            <w:szCs w:val="22"/>
          </w:rPr>
          <w:delText>características  o</w:delText>
        </w:r>
      </w:del>
      <w:ins w:id="311" w:author="Blanco Bueno, Carlos" w:date="2023-06-30T11:27:00Z">
        <w:r w:rsidR="006A0561">
          <w:rPr>
            <w:rFonts w:ascii="Arial" w:eastAsiaTheme="majorEastAsia" w:hAnsi="Arial" w:cs="Arial"/>
            <w:sz w:val="22"/>
            <w:szCs w:val="22"/>
          </w:rPr>
          <w:t>características o</w:t>
        </w:r>
      </w:ins>
      <w:r>
        <w:rPr>
          <w:rFonts w:ascii="Arial" w:eastAsiaTheme="majorEastAsia" w:hAnsi="Arial" w:cs="Arial"/>
          <w:sz w:val="22"/>
          <w:szCs w:val="22"/>
        </w:rPr>
        <w:t xml:space="preserve">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4691C749"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w:t>
      </w:r>
      <w:proofErr w:type="gramStart"/>
      <w:r>
        <w:rPr>
          <w:rFonts w:ascii="Arial" w:eastAsiaTheme="majorEastAsia" w:hAnsi="Arial" w:cs="Arial"/>
          <w:sz w:val="22"/>
          <w:szCs w:val="22"/>
        </w:rPr>
        <w:t>ejemplo</w:t>
      </w:r>
      <w:proofErr w:type="gramEnd"/>
      <w:r>
        <w:rPr>
          <w:rFonts w:ascii="Arial" w:eastAsiaTheme="majorEastAsia" w:hAnsi="Arial" w:cs="Arial"/>
          <w:sz w:val="22"/>
          <w:szCs w:val="22"/>
        </w:rPr>
        <w:t xml:space="preserve"> con </w:t>
      </w:r>
      <w:del w:id="312" w:author="Blanco Bueno, Carlos" w:date="2023-06-30T11:27:00Z">
        <w:r w:rsidDel="00085283">
          <w:rPr>
            <w:rFonts w:ascii="Arial" w:eastAsiaTheme="majorEastAsia" w:hAnsi="Arial" w:cs="Arial"/>
            <w:sz w:val="22"/>
            <w:szCs w:val="22"/>
          </w:rPr>
          <w:delText>Junit</w:delText>
        </w:r>
      </w:del>
      <w:proofErr w:type="spellStart"/>
      <w:ins w:id="313" w:author="Blanco Bueno, Carlos" w:date="2023-06-30T11:27:00Z">
        <w:r w:rsidR="00085283">
          <w:rPr>
            <w:rFonts w:ascii="Arial" w:eastAsiaTheme="majorEastAsia" w:hAnsi="Arial" w:cs="Arial"/>
            <w:sz w:val="22"/>
            <w:szCs w:val="22"/>
          </w:rPr>
          <w:t>J</w:t>
        </w:r>
        <w:r w:rsidR="00085283">
          <w:rPr>
            <w:rFonts w:ascii="Arial" w:eastAsiaTheme="majorEastAsia" w:hAnsi="Arial" w:cs="Arial"/>
            <w:sz w:val="22"/>
            <w:szCs w:val="22"/>
          </w:rPr>
          <w:t>U</w:t>
        </w:r>
        <w:r w:rsidR="00085283">
          <w:rPr>
            <w:rFonts w:ascii="Arial" w:eastAsiaTheme="majorEastAsia" w:hAnsi="Arial" w:cs="Arial"/>
            <w:sz w:val="22"/>
            <w:szCs w:val="22"/>
          </w:rPr>
          <w:t>nit</w:t>
        </w:r>
      </w:ins>
      <w:proofErr w:type="spellEnd"/>
      <w:r>
        <w:rPr>
          <w:rFonts w:ascii="Arial" w:eastAsiaTheme="majorEastAsia" w:hAnsi="Arial" w:cs="Arial"/>
          <w:sz w:val="22"/>
          <w:szCs w:val="22"/>
        </w:rPr>
        <w: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24CE5221"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como idea para la aplicación se podría añadir un </w:t>
      </w:r>
      <w:proofErr w:type="spellStart"/>
      <w:r>
        <w:rPr>
          <w:rFonts w:ascii="Arial" w:eastAsiaTheme="majorEastAsia" w:hAnsi="Arial" w:cs="Arial"/>
          <w:sz w:val="22"/>
          <w:szCs w:val="22"/>
        </w:rPr>
        <w:t>recomendador</w:t>
      </w:r>
      <w:proofErr w:type="spellEnd"/>
      <w:r>
        <w:rPr>
          <w:rFonts w:ascii="Arial" w:eastAsiaTheme="majorEastAsia" w:hAnsi="Arial" w:cs="Arial"/>
          <w:sz w:val="22"/>
          <w:szCs w:val="22"/>
        </w:rPr>
        <w:t>, que en función de qu</w:t>
      </w:r>
      <w:del w:id="314" w:author="Blanco Bueno, Carlos" w:date="2023-06-30T11:28:00Z">
        <w:r w:rsidDel="002C7BD1">
          <w:rPr>
            <w:rFonts w:ascii="Arial" w:eastAsiaTheme="majorEastAsia" w:hAnsi="Arial" w:cs="Arial"/>
            <w:sz w:val="22"/>
            <w:szCs w:val="22"/>
          </w:rPr>
          <w:delText>e</w:delText>
        </w:r>
      </w:del>
      <w:ins w:id="315" w:author="Blanco Bueno, Carlos" w:date="2023-06-30T11:28:00Z">
        <w:r w:rsidR="002C7BD1">
          <w:rPr>
            <w:rFonts w:ascii="Arial" w:eastAsiaTheme="majorEastAsia" w:hAnsi="Arial" w:cs="Arial"/>
            <w:sz w:val="22"/>
            <w:szCs w:val="22"/>
          </w:rPr>
          <w:t>é</w:t>
        </w:r>
      </w:ins>
      <w:r>
        <w:rPr>
          <w:rFonts w:ascii="Arial" w:eastAsiaTheme="majorEastAsia" w:hAnsi="Arial" w:cs="Arial"/>
          <w:sz w:val="22"/>
          <w:szCs w:val="22"/>
        </w:rPr>
        <w:t xml:space="preserve"> dispositivo busques o estés viendo, te dé opciones con mejor seguridad, mejor sostenibilidad, etc.</w:t>
      </w:r>
      <w:ins w:id="316" w:author="Blanco Bueno, Carlos" w:date="2023-06-30T11:28:00Z">
        <w:r w:rsidR="007A5A15">
          <w:rPr>
            <w:rFonts w:ascii="Arial" w:eastAsiaTheme="majorEastAsia" w:hAnsi="Arial" w:cs="Arial"/>
            <w:sz w:val="22"/>
            <w:szCs w:val="22"/>
          </w:rPr>
          <w:t xml:space="preserve"> Es algo que actualmente se puede realizar fijando una </w:t>
        </w:r>
      </w:ins>
      <w:ins w:id="317" w:author="Blanco Bueno, Carlos" w:date="2023-06-30T11:29:00Z">
        <w:r w:rsidR="00BD3BA8">
          <w:rPr>
            <w:rFonts w:ascii="Arial" w:eastAsiaTheme="majorEastAsia" w:hAnsi="Arial" w:cs="Arial"/>
            <w:sz w:val="22"/>
            <w:szCs w:val="22"/>
          </w:rPr>
          <w:t>categoría</w:t>
        </w:r>
        <w:r w:rsidR="007A5A15">
          <w:rPr>
            <w:rFonts w:ascii="Arial" w:eastAsiaTheme="majorEastAsia" w:hAnsi="Arial" w:cs="Arial"/>
            <w:sz w:val="22"/>
            <w:szCs w:val="22"/>
          </w:rPr>
          <w:t xml:space="preserve"> y mostrando los resul</w:t>
        </w:r>
        <w:r w:rsidR="00BD3BA8">
          <w:rPr>
            <w:rFonts w:ascii="Arial" w:eastAsiaTheme="majorEastAsia" w:hAnsi="Arial" w:cs="Arial"/>
            <w:sz w:val="22"/>
            <w:szCs w:val="22"/>
          </w:rPr>
          <w:t>t</w:t>
        </w:r>
        <w:r w:rsidR="007A5A15">
          <w:rPr>
            <w:rFonts w:ascii="Arial" w:eastAsiaTheme="majorEastAsia" w:hAnsi="Arial" w:cs="Arial"/>
            <w:sz w:val="22"/>
            <w:szCs w:val="22"/>
          </w:rPr>
          <w:t>ados ordenados</w:t>
        </w:r>
        <w:r w:rsidR="00EF0FB7">
          <w:rPr>
            <w:rFonts w:ascii="Arial" w:eastAsiaTheme="majorEastAsia" w:hAnsi="Arial" w:cs="Arial"/>
            <w:sz w:val="22"/>
            <w:szCs w:val="22"/>
          </w:rPr>
          <w:t>, pero sería interesante que al estar viendo un determinado dispositivo aparezca una recom</w:t>
        </w:r>
      </w:ins>
      <w:ins w:id="318" w:author="Blanco Bueno, Carlos" w:date="2023-06-30T11:30:00Z">
        <w:r w:rsidR="00EF0FB7">
          <w:rPr>
            <w:rFonts w:ascii="Arial" w:eastAsiaTheme="majorEastAsia" w:hAnsi="Arial" w:cs="Arial"/>
            <w:sz w:val="22"/>
            <w:szCs w:val="22"/>
          </w:rPr>
          <w:t>endación del mejor</w:t>
        </w:r>
        <w:r w:rsidR="00495276">
          <w:rPr>
            <w:rFonts w:ascii="Arial" w:eastAsiaTheme="majorEastAsia" w:hAnsi="Arial" w:cs="Arial"/>
            <w:sz w:val="22"/>
            <w:szCs w:val="22"/>
          </w:rPr>
          <w:t xml:space="preserve"> o mejores de esa categoría.</w:t>
        </w:r>
        <w:r w:rsidR="00787B07">
          <w:rPr>
            <w:rFonts w:ascii="Arial" w:eastAsiaTheme="majorEastAsia" w:hAnsi="Arial" w:cs="Arial"/>
            <w:sz w:val="22"/>
            <w:szCs w:val="22"/>
          </w:rPr>
          <w:t xml:space="preserve"> Por ejemplo, el más seguro, el más sostenible y el mejor </w:t>
        </w:r>
      </w:ins>
      <w:ins w:id="319" w:author="Blanco Bueno, Carlos" w:date="2023-06-30T11:31:00Z">
        <w:r w:rsidR="00787B07">
          <w:rPr>
            <w:rFonts w:ascii="Arial" w:eastAsiaTheme="majorEastAsia" w:hAnsi="Arial" w:cs="Arial"/>
            <w:sz w:val="22"/>
            <w:szCs w:val="22"/>
          </w:rPr>
          <w:t>ponderando esos dos valores.</w:t>
        </w:r>
      </w:ins>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D54044" w14:textId="77777777" w:rsidR="00274FEF" w:rsidRDefault="00274FEF" w:rsidP="000703EE">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42890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00A07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58A4AE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062142F"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40911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284C73" w14:textId="3C14F24C" w:rsidR="0094086C" w:rsidRPr="00BD48F7" w:rsidRDefault="008950B3" w:rsidP="00BD48F7">
      <w:pPr>
        <w:pStyle w:val="Heading1"/>
        <w:spacing w:before="0" w:after="240"/>
        <w:rPr>
          <w:rFonts w:ascii="Arial" w:hAnsi="Arial" w:cs="Arial"/>
          <w:b/>
          <w:bCs/>
          <w:color w:val="auto"/>
          <w:sz w:val="28"/>
          <w:szCs w:val="28"/>
        </w:rPr>
      </w:pPr>
      <w:bookmarkStart w:id="320" w:name="_Toc138982870"/>
      <w:r w:rsidRPr="00BD48F7">
        <w:rPr>
          <w:rFonts w:ascii="Arial" w:hAnsi="Arial" w:cs="Arial"/>
          <w:b/>
          <w:bCs/>
          <w:color w:val="auto"/>
          <w:sz w:val="28"/>
          <w:szCs w:val="28"/>
        </w:rPr>
        <w:t>B</w:t>
      </w:r>
      <w:r w:rsidR="00BD48F7">
        <w:rPr>
          <w:rFonts w:ascii="Arial" w:hAnsi="Arial" w:cs="Arial"/>
          <w:b/>
          <w:bCs/>
          <w:color w:val="auto"/>
          <w:sz w:val="28"/>
          <w:szCs w:val="28"/>
        </w:rPr>
        <w:t>ibliografía</w:t>
      </w:r>
      <w:bookmarkEnd w:id="320"/>
    </w:p>
    <w:p w14:paraId="6312AF50" w14:textId="77777777"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p>
    <w:p w14:paraId="49FCC766" w14:textId="44B7750C" w:rsidR="008950B3" w:rsidRPr="00A14B14" w:rsidRDefault="008950B3"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 </w:t>
      </w:r>
      <w:hyperlink r:id="rId84" w:history="1">
        <w:r w:rsidR="00AC05D1" w:rsidRPr="00A14B14">
          <w:rPr>
            <w:rStyle w:val="Hyperlink"/>
            <w:rFonts w:ascii="Arial" w:hAnsi="Arial" w:cs="Arial"/>
            <w:color w:val="000000" w:themeColor="text1"/>
            <w:sz w:val="22"/>
            <w:szCs w:val="22"/>
          </w:rPr>
          <w:t>https://www.kaspersky.es/about/press-releases/2021_el-numero-de-ataques-a-dispositivos-iot-se-duplica-en-un-ano</w:t>
        </w:r>
      </w:hyperlink>
    </w:p>
    <w:p w14:paraId="7D98C83B"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17828915" w14:textId="38C4C54D"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[2] </w:t>
      </w:r>
      <w:hyperlink r:id="rId85" w:anchor=":~:text=El%20experto%20particip%C3%B3%20en%20el,millones%20de%20dispositivos%20IoT%20conectados" w:history="1">
        <w:r w:rsidRPr="00A14B14">
          <w:rPr>
            <w:rStyle w:val="Hyperlink"/>
            <w:rFonts w:ascii="Arial" w:hAnsi="Arial" w:cs="Arial"/>
            <w:color w:val="000000" w:themeColor="text1"/>
            <w:sz w:val="22"/>
            <w:szCs w:val="22"/>
          </w:rPr>
          <w:t>https://dplnews.com/numero-de-dispositivos-iot-conectados-alcanzara-22-mil-millones-para-2025/#:~:text=El%20experto%20particip%C3%B3%20en%20el,millones%20de%20dispositivos%20IoT%20conectados</w:t>
        </w:r>
      </w:hyperlink>
    </w:p>
    <w:p w14:paraId="7E097094"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08BDF0FD" w14:textId="75903A49" w:rsidR="007A575F" w:rsidRPr="00A14B14" w:rsidRDefault="007A575F"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[3] </w:t>
      </w:r>
      <w:hyperlink r:id="rId86" w:history="1">
        <w:r w:rsidR="007267A9" w:rsidRPr="00A14B14">
          <w:rPr>
            <w:rStyle w:val="Hyperlink"/>
            <w:rFonts w:ascii="Arial" w:hAnsi="Arial" w:cs="Arial"/>
            <w:color w:val="000000" w:themeColor="text1"/>
            <w:sz w:val="22"/>
            <w:szCs w:val="22"/>
          </w:rPr>
          <w:t>https://proyectosagiles.org/desarrollo-iterativo-incremental/</w:t>
        </w:r>
      </w:hyperlink>
    </w:p>
    <w:p w14:paraId="5BFCFF5D" w14:textId="77777777" w:rsidR="00AC05D1" w:rsidRPr="00A14B14" w:rsidRDefault="00AC05D1" w:rsidP="00A14B14">
      <w:pPr>
        <w:tabs>
          <w:tab w:val="left" w:pos="3686"/>
          <w:tab w:val="left" w:pos="4035"/>
          <w:tab w:val="right" w:pos="8456"/>
          <w:tab w:val="left" w:pos="4035"/>
        </w:tabs>
        <w:jc w:val="both"/>
        <w:rPr>
          <w:rFonts w:ascii="Arial" w:hAnsi="Arial" w:cs="Arial"/>
          <w:color w:val="000000" w:themeColor="text1"/>
          <w:sz w:val="22"/>
          <w:szCs w:val="22"/>
        </w:rPr>
      </w:pPr>
    </w:p>
    <w:p w14:paraId="5367DF64" w14:textId="6F31BF16" w:rsidR="004847A1" w:rsidRPr="00A14B14" w:rsidRDefault="004847A1"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[4] Astigarraga, J., &amp; Cruz-Alonso, V. (2022). </w:t>
      </w:r>
      <w:proofErr w:type="gramStart"/>
      <w:r w:rsidRPr="00A14B14">
        <w:rPr>
          <w:rFonts w:ascii="Arial" w:hAnsi="Arial" w:cs="Arial"/>
          <w:color w:val="000000" w:themeColor="text1"/>
          <w:sz w:val="22"/>
          <w:szCs w:val="22"/>
        </w:rPr>
        <w:t>¡ Se</w:t>
      </w:r>
      <w:proofErr w:type="gramEnd"/>
      <w:r w:rsidRPr="00A14B14">
        <w:rPr>
          <w:rFonts w:ascii="Arial" w:hAnsi="Arial" w:cs="Arial"/>
          <w:color w:val="000000" w:themeColor="text1"/>
          <w:sz w:val="22"/>
          <w:szCs w:val="22"/>
        </w:rPr>
        <w:t xml:space="preserve"> puede entender cómo funcionan Git y GitHub!. Ecosistemas, 31(1), 2332-2332.</w:t>
      </w:r>
    </w:p>
    <w:p w14:paraId="07EC50F4" w14:textId="77777777" w:rsidR="001B405B" w:rsidRPr="00A14B14" w:rsidRDefault="001B405B" w:rsidP="00A14B14">
      <w:pPr>
        <w:tabs>
          <w:tab w:val="left" w:pos="3686"/>
          <w:tab w:val="left" w:pos="4035"/>
          <w:tab w:val="right" w:pos="8456"/>
          <w:tab w:val="left" w:pos="4035"/>
        </w:tabs>
        <w:jc w:val="both"/>
        <w:rPr>
          <w:rFonts w:ascii="Arial" w:hAnsi="Arial" w:cs="Arial"/>
          <w:color w:val="000000" w:themeColor="text1"/>
          <w:sz w:val="22"/>
          <w:szCs w:val="22"/>
        </w:rPr>
      </w:pPr>
    </w:p>
    <w:p w14:paraId="2C19EF87" w14:textId="5595A060" w:rsidR="001B405B" w:rsidRPr="00A14B14" w:rsidRDefault="001B405B" w:rsidP="00A14B14">
      <w:pPr>
        <w:tabs>
          <w:tab w:val="left" w:pos="3686"/>
          <w:tab w:val="left" w:pos="4035"/>
          <w:tab w:val="right" w:pos="8456"/>
          <w:tab w:val="left" w:pos="4035"/>
        </w:tabs>
        <w:jc w:val="both"/>
        <w:rPr>
          <w:rStyle w:val="Hyperlink"/>
          <w:rFonts w:ascii="Arial" w:hAnsi="Arial" w:cs="Arial"/>
          <w:color w:val="000000" w:themeColor="text1"/>
          <w:sz w:val="22"/>
          <w:szCs w:val="22"/>
        </w:rPr>
      </w:pPr>
      <w:r w:rsidRPr="00A14B14">
        <w:rPr>
          <w:rFonts w:ascii="Arial" w:hAnsi="Arial" w:cs="Arial"/>
          <w:color w:val="000000" w:themeColor="text1"/>
          <w:sz w:val="22"/>
          <w:szCs w:val="22"/>
        </w:rPr>
        <w:t xml:space="preserve">[5] </w:t>
      </w:r>
      <w:hyperlink r:id="rId87" w:anchor="%C2%BFQu%C3%A9+es+Java+Spring+Boot%3F" w:history="1">
        <w:r w:rsidRPr="00A14B14">
          <w:rPr>
            <w:rStyle w:val="Hyperlink"/>
            <w:rFonts w:ascii="Arial" w:hAnsi="Arial" w:cs="Arial"/>
            <w:color w:val="000000" w:themeColor="text1"/>
            <w:sz w:val="22"/>
            <w:szCs w:val="22"/>
          </w:rPr>
          <w:t>https://www.ibm.com/es-es/topics/java-spring-boot#%C2%BFQu%C3%A9+es+Java+Spring+Boot%3F</w:t>
        </w:r>
      </w:hyperlink>
    </w:p>
    <w:p w14:paraId="57E51365" w14:textId="77777777" w:rsidR="008E1536" w:rsidRPr="00A14B14" w:rsidRDefault="008E1536" w:rsidP="00A14B14">
      <w:pPr>
        <w:tabs>
          <w:tab w:val="left" w:pos="3686"/>
          <w:tab w:val="left" w:pos="4035"/>
          <w:tab w:val="right" w:pos="8456"/>
          <w:tab w:val="left" w:pos="4035"/>
        </w:tabs>
        <w:jc w:val="both"/>
        <w:rPr>
          <w:rStyle w:val="Hyperlink"/>
          <w:rFonts w:ascii="Arial" w:hAnsi="Arial" w:cs="Arial"/>
          <w:color w:val="000000" w:themeColor="text1"/>
          <w:sz w:val="22"/>
          <w:szCs w:val="22"/>
        </w:rPr>
      </w:pPr>
    </w:p>
    <w:p w14:paraId="6E0362A2" w14:textId="6D83F61D" w:rsidR="008E1536" w:rsidRPr="00A14B14" w:rsidRDefault="008E1536"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[6] </w:t>
      </w:r>
      <w:hyperlink r:id="rId88" w:history="1">
        <w:r w:rsidRPr="00A14B14">
          <w:rPr>
            <w:rStyle w:val="Hyperlink"/>
            <w:rFonts w:ascii="Arial" w:hAnsi="Arial" w:cs="Arial"/>
            <w:color w:val="000000" w:themeColor="text1"/>
            <w:sz w:val="22"/>
            <w:szCs w:val="22"/>
          </w:rPr>
          <w:t>https://azure.microsoft.com/es-es/resources/cloud-computing-dictionary/what-is-azure/</w:t>
        </w:r>
      </w:hyperlink>
    </w:p>
    <w:p w14:paraId="385001AC" w14:textId="77777777" w:rsidR="007E013F" w:rsidRPr="00A14B14" w:rsidRDefault="007E013F" w:rsidP="00A14B14">
      <w:pPr>
        <w:tabs>
          <w:tab w:val="left" w:pos="3686"/>
          <w:tab w:val="left" w:pos="4035"/>
          <w:tab w:val="right" w:pos="8456"/>
          <w:tab w:val="left" w:pos="4035"/>
        </w:tabs>
        <w:jc w:val="both"/>
        <w:rPr>
          <w:rFonts w:ascii="Arial" w:hAnsi="Arial" w:cs="Arial"/>
          <w:color w:val="000000" w:themeColor="text1"/>
          <w:sz w:val="22"/>
          <w:szCs w:val="22"/>
        </w:rPr>
      </w:pPr>
    </w:p>
    <w:p w14:paraId="72F1009F" w14:textId="73C6051B" w:rsidR="006916F8" w:rsidRPr="00A14B14" w:rsidRDefault="007E013F" w:rsidP="00A14B14">
      <w:pPr>
        <w:tabs>
          <w:tab w:val="left" w:pos="3686"/>
          <w:tab w:val="left" w:pos="4035"/>
          <w:tab w:val="right" w:pos="8456"/>
          <w:tab w:val="left" w:pos="4035"/>
        </w:tabs>
        <w:jc w:val="both"/>
        <w:rPr>
          <w:rStyle w:val="Hyperlink"/>
          <w:rFonts w:ascii="Arial" w:hAnsi="Arial" w:cs="Arial"/>
          <w:color w:val="000000" w:themeColor="text1"/>
          <w:sz w:val="22"/>
          <w:szCs w:val="22"/>
        </w:rPr>
      </w:pPr>
      <w:r w:rsidRPr="00A14B14">
        <w:rPr>
          <w:rFonts w:ascii="Arial" w:hAnsi="Arial" w:cs="Arial"/>
          <w:color w:val="000000" w:themeColor="text1"/>
          <w:sz w:val="22"/>
          <w:szCs w:val="22"/>
        </w:rPr>
        <w:t xml:space="preserve">[7] </w:t>
      </w:r>
      <w:hyperlink r:id="rId89" w:history="1">
        <w:r w:rsidRPr="00A14B14">
          <w:rPr>
            <w:rStyle w:val="Hyperlink"/>
            <w:rFonts w:ascii="Arial" w:hAnsi="Arial" w:cs="Arial"/>
            <w:color w:val="000000" w:themeColor="text1"/>
            <w:sz w:val="22"/>
            <w:szCs w:val="22"/>
          </w:rPr>
          <w:t>https://developer.android.com/studio/intro?hl=es-419</w:t>
        </w:r>
      </w:hyperlink>
      <w:r w:rsidR="006916F8" w:rsidRPr="00A14B14">
        <w:rPr>
          <w:rStyle w:val="Hyperlink"/>
          <w:rFonts w:ascii="Arial" w:hAnsi="Arial" w:cs="Arial"/>
          <w:color w:val="000000" w:themeColor="text1"/>
          <w:sz w:val="22"/>
          <w:szCs w:val="22"/>
        </w:rPr>
        <w:t xml:space="preserve">  </w:t>
      </w:r>
    </w:p>
    <w:p w14:paraId="4993A076" w14:textId="77777777" w:rsidR="006916F8" w:rsidRPr="00A14B14" w:rsidRDefault="006916F8" w:rsidP="00A14B14">
      <w:pPr>
        <w:tabs>
          <w:tab w:val="left" w:pos="3686"/>
          <w:tab w:val="left" w:pos="4035"/>
          <w:tab w:val="right" w:pos="8456"/>
          <w:tab w:val="left" w:pos="4035"/>
        </w:tabs>
        <w:jc w:val="both"/>
        <w:rPr>
          <w:rStyle w:val="Hyperlink"/>
          <w:rFonts w:ascii="Arial" w:hAnsi="Arial" w:cs="Arial"/>
          <w:color w:val="000000" w:themeColor="text1"/>
          <w:sz w:val="22"/>
          <w:szCs w:val="22"/>
        </w:rPr>
      </w:pPr>
    </w:p>
    <w:p w14:paraId="1D64315A" w14:textId="28FB0EC7" w:rsidR="006916F8" w:rsidRPr="00A14B14" w:rsidRDefault="006916F8" w:rsidP="00A14B14">
      <w:pPr>
        <w:tabs>
          <w:tab w:val="left" w:pos="3686"/>
          <w:tab w:val="left" w:pos="4035"/>
          <w:tab w:val="right" w:pos="8456"/>
          <w:tab w:val="left" w:pos="4035"/>
        </w:tabs>
        <w:jc w:val="both"/>
        <w:rPr>
          <w:rStyle w:val="Hyperlink"/>
          <w:rFonts w:ascii="Arial" w:hAnsi="Arial" w:cs="Arial"/>
          <w:color w:val="000000" w:themeColor="text1"/>
          <w:sz w:val="22"/>
          <w:szCs w:val="22"/>
          <w:u w:val="none"/>
        </w:rPr>
      </w:pPr>
      <w:r w:rsidRPr="00A14B14">
        <w:rPr>
          <w:rStyle w:val="Hyperlink"/>
          <w:rFonts w:ascii="Arial" w:hAnsi="Arial" w:cs="Arial"/>
          <w:color w:val="000000" w:themeColor="text1"/>
          <w:sz w:val="22"/>
          <w:szCs w:val="22"/>
          <w:u w:val="none"/>
        </w:rPr>
        <w:t xml:space="preserve">[8] </w:t>
      </w:r>
      <w:hyperlink r:id="rId90" w:history="1">
        <w:r w:rsidRPr="00A14B14">
          <w:rPr>
            <w:rStyle w:val="Hyperlink"/>
            <w:rFonts w:ascii="Arial" w:hAnsi="Arial" w:cs="Arial"/>
            <w:color w:val="000000" w:themeColor="text1"/>
            <w:sz w:val="22"/>
            <w:szCs w:val="22"/>
          </w:rPr>
          <w:t>https://jwt.io/introduction</w:t>
        </w:r>
      </w:hyperlink>
    </w:p>
    <w:p w14:paraId="5ED1A581" w14:textId="77777777" w:rsidR="006916F8" w:rsidRPr="00A14B14" w:rsidRDefault="006916F8" w:rsidP="00A14B14">
      <w:pPr>
        <w:tabs>
          <w:tab w:val="left" w:pos="3686"/>
          <w:tab w:val="left" w:pos="4035"/>
          <w:tab w:val="right" w:pos="8456"/>
          <w:tab w:val="left" w:pos="4035"/>
        </w:tabs>
        <w:jc w:val="both"/>
        <w:rPr>
          <w:rStyle w:val="Hyperlink"/>
          <w:rFonts w:ascii="Arial" w:hAnsi="Arial" w:cs="Arial"/>
          <w:color w:val="000000" w:themeColor="text1"/>
          <w:sz w:val="22"/>
          <w:szCs w:val="22"/>
          <w:u w:val="none"/>
        </w:rPr>
      </w:pPr>
    </w:p>
    <w:p w14:paraId="45217FF5" w14:textId="418FC111" w:rsidR="006916F8"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[9] </w:t>
      </w:r>
      <w:hyperlink r:id="rId91" w:history="1">
        <w:r w:rsidRPr="00A14B14">
          <w:rPr>
            <w:rStyle w:val="Hyperlink"/>
            <w:rFonts w:ascii="Arial" w:hAnsi="Arial" w:cs="Arial"/>
            <w:color w:val="000000" w:themeColor="text1"/>
            <w:sz w:val="22"/>
            <w:szCs w:val="22"/>
          </w:rPr>
          <w:t>https://keepcoding.io/blog/que-es-el-modelo-vista-presentador/</w:t>
        </w:r>
      </w:hyperlink>
    </w:p>
    <w:p w14:paraId="6B2515BE" w14:textId="77777777" w:rsidR="00ED2FAA" w:rsidRPr="00A14B14" w:rsidRDefault="00ED2FAA" w:rsidP="00A14B14">
      <w:pPr>
        <w:tabs>
          <w:tab w:val="left" w:pos="3686"/>
          <w:tab w:val="left" w:pos="4035"/>
          <w:tab w:val="right" w:pos="8456"/>
          <w:tab w:val="left" w:pos="4035"/>
        </w:tabs>
        <w:jc w:val="both"/>
        <w:rPr>
          <w:rFonts w:ascii="Arial" w:hAnsi="Arial" w:cs="Arial"/>
          <w:color w:val="000000" w:themeColor="text1"/>
          <w:sz w:val="22"/>
          <w:szCs w:val="22"/>
        </w:rPr>
      </w:pPr>
    </w:p>
    <w:p w14:paraId="4B6AA406" w14:textId="3811F0C8" w:rsidR="00ED2FAA" w:rsidRPr="00A14B14" w:rsidRDefault="00A14B14" w:rsidP="00A14B14">
      <w:pPr>
        <w:tabs>
          <w:tab w:val="left" w:pos="3686"/>
          <w:tab w:val="left" w:pos="4035"/>
          <w:tab w:val="right" w:pos="8456"/>
          <w:tab w:val="left" w:pos="4035"/>
        </w:tabs>
        <w:jc w:val="both"/>
        <w:rPr>
          <w:rFonts w:ascii="Arial" w:hAnsi="Arial" w:cs="Arial"/>
          <w:color w:val="000000" w:themeColor="text1"/>
          <w:sz w:val="22"/>
          <w:szCs w:val="22"/>
        </w:rPr>
      </w:pPr>
      <w:r w:rsidRPr="00A14B14">
        <w:rPr>
          <w:rFonts w:ascii="Arial" w:hAnsi="Arial" w:cs="Arial"/>
          <w:color w:val="000000" w:themeColor="text1"/>
          <w:sz w:val="22"/>
          <w:szCs w:val="22"/>
        </w:rPr>
        <w:t xml:space="preserve">[10] </w:t>
      </w:r>
      <w:hyperlink r:id="rId92" w:anchor=":~:text=Retrofit%20es%20una%20biblioteca%20de,simplicidad%20y%20facilidad%20de%20uso" w:history="1">
        <w:r w:rsidRPr="00A14B14">
          <w:rPr>
            <w:rStyle w:val="Hyperlink"/>
            <w:rFonts w:ascii="Arial" w:hAnsi="Arial" w:cs="Arial"/>
            <w:color w:val="000000" w:themeColor="text1"/>
            <w:sz w:val="22"/>
            <w:szCs w:val="22"/>
          </w:rPr>
          <w:t>https://devexperto.com/retrofit-android-kotlin/#:~:text=Retrofit%20es%20una%20biblioteca%20de,simplicidad%20y%20facilidad%20de%20uso</w:t>
        </w:r>
      </w:hyperlink>
    </w:p>
    <w:p w14:paraId="3B1A72FA" w14:textId="77777777" w:rsidR="00A14B14" w:rsidRDefault="00A14B14" w:rsidP="008950B3">
      <w:pPr>
        <w:tabs>
          <w:tab w:val="left" w:pos="3686"/>
          <w:tab w:val="left" w:pos="4035"/>
          <w:tab w:val="right" w:pos="8456"/>
          <w:tab w:val="left" w:pos="4035"/>
        </w:tabs>
        <w:jc w:val="both"/>
        <w:rPr>
          <w:rFonts w:ascii="Arial" w:hAnsi="Arial" w:cs="Arial"/>
          <w:sz w:val="22"/>
          <w:szCs w:val="22"/>
        </w:rPr>
      </w:pPr>
    </w:p>
    <w:p w14:paraId="6F6BC060" w14:textId="1AF656A9" w:rsidR="00A14B14" w:rsidRDefault="00EA00E5" w:rsidP="008950B3">
      <w:pPr>
        <w:tabs>
          <w:tab w:val="left" w:pos="3686"/>
          <w:tab w:val="left" w:pos="4035"/>
          <w:tab w:val="right" w:pos="8456"/>
          <w:tab w:val="left" w:pos="4035"/>
        </w:tabs>
        <w:jc w:val="both"/>
        <w:rPr>
          <w:rFonts w:ascii="Arial" w:hAnsi="Arial" w:cs="Arial"/>
          <w:sz w:val="22"/>
          <w:szCs w:val="22"/>
        </w:rPr>
      </w:pPr>
      <w:r>
        <w:rPr>
          <w:rFonts w:ascii="Arial" w:hAnsi="Arial" w:cs="Arial"/>
          <w:sz w:val="22"/>
          <w:szCs w:val="22"/>
        </w:rPr>
        <w:t>[11]</w:t>
      </w:r>
    </w:p>
    <w:p w14:paraId="798F6C6B" w14:textId="77777777" w:rsidR="00EA00E5" w:rsidRDefault="00EA00E5" w:rsidP="008950B3">
      <w:pPr>
        <w:tabs>
          <w:tab w:val="left" w:pos="3686"/>
          <w:tab w:val="left" w:pos="4035"/>
          <w:tab w:val="right" w:pos="8456"/>
          <w:tab w:val="left" w:pos="4035"/>
        </w:tabs>
        <w:jc w:val="both"/>
        <w:rPr>
          <w:rFonts w:ascii="Arial" w:hAnsi="Arial" w:cs="Arial"/>
          <w:sz w:val="22"/>
          <w:szCs w:val="22"/>
        </w:rPr>
      </w:pPr>
    </w:p>
    <w:p w14:paraId="28F6E1EE" w14:textId="3367879F" w:rsidR="008673F7" w:rsidRDefault="008673F7">
      <w:pPr>
        <w:rPr>
          <w:rFonts w:ascii="Arial" w:hAnsi="Arial" w:cs="Arial"/>
          <w:sz w:val="22"/>
          <w:szCs w:val="22"/>
        </w:rPr>
      </w:pPr>
      <w:r>
        <w:rPr>
          <w:rFonts w:ascii="Arial" w:hAnsi="Arial" w:cs="Arial"/>
          <w:sz w:val="22"/>
          <w:szCs w:val="22"/>
        </w:rPr>
        <w:br w:type="page"/>
      </w:r>
    </w:p>
    <w:p w14:paraId="25CAA4AC" w14:textId="44509B00" w:rsidR="00EA00E5" w:rsidRPr="00F62E03" w:rsidRDefault="008673F7" w:rsidP="00A41CD1">
      <w:pPr>
        <w:pStyle w:val="Heading1"/>
        <w:numPr>
          <w:ilvl w:val="0"/>
          <w:numId w:val="7"/>
        </w:numPr>
        <w:tabs>
          <w:tab w:val="left" w:pos="4035"/>
          <w:tab w:val="left" w:pos="4035"/>
        </w:tabs>
        <w:spacing w:before="0" w:after="240"/>
        <w:jc w:val="both"/>
        <w:rPr>
          <w:ins w:id="321" w:author="Blanco Bueno, Carlos" w:date="2023-06-30T11:31:00Z"/>
          <w:rFonts w:ascii="Arial" w:hAnsi="Arial" w:cs="Arial"/>
          <w:b/>
          <w:bCs/>
          <w:color w:val="auto"/>
          <w:rPrChange w:id="322" w:author="Blanco Bueno, Carlos" w:date="2023-06-30T11:31:00Z">
            <w:rPr>
              <w:ins w:id="323" w:author="Blanco Bueno, Carlos" w:date="2023-06-30T11:31:00Z"/>
              <w:rFonts w:ascii="Arial" w:hAnsi="Arial" w:cs="Arial"/>
              <w:sz w:val="22"/>
              <w:szCs w:val="22"/>
            </w:rPr>
          </w:rPrChange>
        </w:rPr>
        <w:pPrChange w:id="324" w:author="Blanco Bueno, Carlos" w:date="2023-06-30T11:33:00Z">
          <w:pPr>
            <w:pStyle w:val="ListParagraph"/>
            <w:numPr>
              <w:numId w:val="6"/>
            </w:numPr>
            <w:tabs>
              <w:tab w:val="left" w:pos="3686"/>
              <w:tab w:val="left" w:pos="4035"/>
              <w:tab w:val="right" w:pos="8456"/>
              <w:tab w:val="left" w:pos="4035"/>
            </w:tabs>
            <w:ind w:hanging="360"/>
            <w:jc w:val="both"/>
          </w:pPr>
        </w:pPrChange>
      </w:pPr>
      <w:r w:rsidRPr="00F62E03">
        <w:rPr>
          <w:rFonts w:ascii="Arial" w:hAnsi="Arial" w:cs="Arial"/>
          <w:b/>
          <w:bCs/>
          <w:color w:val="auto"/>
          <w:rPrChange w:id="325" w:author="Blanco Bueno, Carlos" w:date="2023-06-30T11:31:00Z">
            <w:rPr>
              <w:rFonts w:ascii="Arial" w:hAnsi="Arial" w:cs="Arial"/>
              <w:sz w:val="22"/>
              <w:szCs w:val="22"/>
            </w:rPr>
          </w:rPrChange>
        </w:rPr>
        <w:lastRenderedPageBreak/>
        <w:t xml:space="preserve">Anexo </w:t>
      </w:r>
    </w:p>
    <w:p w14:paraId="516AEE73" w14:textId="77777777" w:rsidR="00F62E03" w:rsidRDefault="00F62E03" w:rsidP="00F62E03">
      <w:pPr>
        <w:tabs>
          <w:tab w:val="left" w:pos="3686"/>
          <w:tab w:val="left" w:pos="4035"/>
          <w:tab w:val="right" w:pos="8456"/>
          <w:tab w:val="left" w:pos="4035"/>
        </w:tabs>
        <w:jc w:val="both"/>
        <w:rPr>
          <w:ins w:id="326" w:author="Blanco Bueno, Carlos" w:date="2023-06-30T11:31:00Z"/>
          <w:rFonts w:ascii="Arial" w:hAnsi="Arial" w:cs="Arial"/>
          <w:sz w:val="22"/>
          <w:szCs w:val="22"/>
        </w:rPr>
      </w:pPr>
    </w:p>
    <w:p w14:paraId="38AB30DB" w14:textId="576F53DF" w:rsidR="00F62E03" w:rsidRPr="00F62E03" w:rsidRDefault="00F62E03" w:rsidP="00F62E03">
      <w:pPr>
        <w:tabs>
          <w:tab w:val="left" w:pos="3686"/>
          <w:tab w:val="left" w:pos="4035"/>
          <w:tab w:val="right" w:pos="8456"/>
          <w:tab w:val="left" w:pos="4035"/>
        </w:tabs>
        <w:jc w:val="both"/>
        <w:rPr>
          <w:rFonts w:ascii="Arial" w:hAnsi="Arial" w:cs="Arial"/>
          <w:sz w:val="22"/>
          <w:szCs w:val="22"/>
          <w:rPrChange w:id="327" w:author="Blanco Bueno, Carlos" w:date="2023-06-30T11:31:00Z">
            <w:rPr/>
          </w:rPrChange>
        </w:rPr>
        <w:pPrChange w:id="328" w:author="Blanco Bueno, Carlos" w:date="2023-06-30T11:31:00Z">
          <w:pPr>
            <w:pStyle w:val="ListParagraph"/>
            <w:numPr>
              <w:numId w:val="6"/>
            </w:numPr>
            <w:tabs>
              <w:tab w:val="left" w:pos="3686"/>
              <w:tab w:val="left" w:pos="4035"/>
              <w:tab w:val="right" w:pos="8456"/>
              <w:tab w:val="left" w:pos="4035"/>
            </w:tabs>
            <w:ind w:hanging="360"/>
            <w:jc w:val="both"/>
          </w:pPr>
        </w:pPrChange>
      </w:pPr>
      <w:proofErr w:type="spellStart"/>
      <w:ins w:id="329" w:author="Blanco Bueno, Carlos" w:date="2023-06-30T11:31:00Z">
        <w:r>
          <w:rPr>
            <w:rFonts w:ascii="Arial" w:hAnsi="Arial" w:cs="Arial"/>
            <w:sz w:val="22"/>
            <w:szCs w:val="22"/>
          </w:rPr>
          <w:t>llll</w:t>
        </w:r>
      </w:ins>
      <w:proofErr w:type="spellEnd"/>
    </w:p>
    <w:sectPr w:rsidR="00F62E03" w:rsidRPr="00F62E03" w:rsidSect="00083784">
      <w:footerReference w:type="default" r:id="rId93"/>
      <w:footerReference w:type="first" r:id="rId9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36976" w14:textId="77777777" w:rsidR="00926E35" w:rsidRDefault="00926E35">
      <w:r>
        <w:separator/>
      </w:r>
    </w:p>
  </w:endnote>
  <w:endnote w:type="continuationSeparator" w:id="0">
    <w:p w14:paraId="37A67C9B" w14:textId="77777777" w:rsidR="00926E35" w:rsidRDefault="00926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Footer"/>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Footer"/>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E01A2" w14:textId="77777777" w:rsidR="00926E35" w:rsidRDefault="00926E35">
      <w:r>
        <w:separator/>
      </w:r>
    </w:p>
  </w:footnote>
  <w:footnote w:type="continuationSeparator" w:id="0">
    <w:p w14:paraId="4480CA49" w14:textId="77777777" w:rsidR="00926E35" w:rsidRDefault="00926E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6352"/>
    <w:multiLevelType w:val="multilevel"/>
    <w:tmpl w:val="9C98EC12"/>
    <w:lvl w:ilvl="0">
      <w:start w:val="1"/>
      <w:numFmt w:val="upperLetter"/>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6E44570"/>
    <w:multiLevelType w:val="hybridMultilevel"/>
    <w:tmpl w:val="22127C3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3F8409D"/>
    <w:multiLevelType w:val="multilevel"/>
    <w:tmpl w:val="43C44C80"/>
    <w:styleLink w:val="CurrentList1"/>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7"/>
  </w:num>
  <w:num w:numId="2" w16cid:durableId="1253708533">
    <w:abstractNumId w:val="4"/>
  </w:num>
  <w:num w:numId="3" w16cid:durableId="897279222">
    <w:abstractNumId w:val="1"/>
  </w:num>
  <w:num w:numId="4" w16cid:durableId="1586769570">
    <w:abstractNumId w:val="6"/>
  </w:num>
  <w:num w:numId="5" w16cid:durableId="1239100017">
    <w:abstractNumId w:val="3"/>
  </w:num>
  <w:num w:numId="6" w16cid:durableId="455300728">
    <w:abstractNumId w:val="2"/>
  </w:num>
  <w:num w:numId="7" w16cid:durableId="210464764">
    <w:abstractNumId w:val="0"/>
  </w:num>
  <w:num w:numId="8" w16cid:durableId="17492556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lanco Bueno, Carlos">
    <w15:presenceInfo w15:providerId="AD" w15:userId="S::blancobc@unican.es::a662bd4e-025d-4aa7-a3e6-dbe6a66dcf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655E"/>
    <w:rsid w:val="00027F8D"/>
    <w:rsid w:val="00035176"/>
    <w:rsid w:val="00036906"/>
    <w:rsid w:val="000420BE"/>
    <w:rsid w:val="00050339"/>
    <w:rsid w:val="0005702B"/>
    <w:rsid w:val="000603EC"/>
    <w:rsid w:val="0006296B"/>
    <w:rsid w:val="0006581C"/>
    <w:rsid w:val="00067D62"/>
    <w:rsid w:val="000703EE"/>
    <w:rsid w:val="00083784"/>
    <w:rsid w:val="00083C63"/>
    <w:rsid w:val="00085134"/>
    <w:rsid w:val="00085283"/>
    <w:rsid w:val="0009053A"/>
    <w:rsid w:val="00094296"/>
    <w:rsid w:val="000961C9"/>
    <w:rsid w:val="000A4D48"/>
    <w:rsid w:val="000A6035"/>
    <w:rsid w:val="000B12D7"/>
    <w:rsid w:val="000D6B1D"/>
    <w:rsid w:val="000D79D5"/>
    <w:rsid w:val="00107300"/>
    <w:rsid w:val="001161F3"/>
    <w:rsid w:val="00121D95"/>
    <w:rsid w:val="00126788"/>
    <w:rsid w:val="00133783"/>
    <w:rsid w:val="00133ED7"/>
    <w:rsid w:val="00155F1C"/>
    <w:rsid w:val="00180DB8"/>
    <w:rsid w:val="00185215"/>
    <w:rsid w:val="00187C59"/>
    <w:rsid w:val="00187F64"/>
    <w:rsid w:val="0019381D"/>
    <w:rsid w:val="00194328"/>
    <w:rsid w:val="0019682C"/>
    <w:rsid w:val="001A0087"/>
    <w:rsid w:val="001A05D3"/>
    <w:rsid w:val="001A1A24"/>
    <w:rsid w:val="001A3C1D"/>
    <w:rsid w:val="001B405B"/>
    <w:rsid w:val="001B73E8"/>
    <w:rsid w:val="001C02E8"/>
    <w:rsid w:val="001C55B8"/>
    <w:rsid w:val="001E0755"/>
    <w:rsid w:val="001E2C95"/>
    <w:rsid w:val="001E4ABE"/>
    <w:rsid w:val="001F1B02"/>
    <w:rsid w:val="00204278"/>
    <w:rsid w:val="00205FD8"/>
    <w:rsid w:val="00211252"/>
    <w:rsid w:val="0021770E"/>
    <w:rsid w:val="00225488"/>
    <w:rsid w:val="002357BD"/>
    <w:rsid w:val="00240196"/>
    <w:rsid w:val="002405CA"/>
    <w:rsid w:val="00242B58"/>
    <w:rsid w:val="0025191D"/>
    <w:rsid w:val="00252CEE"/>
    <w:rsid w:val="00254B57"/>
    <w:rsid w:val="002610BB"/>
    <w:rsid w:val="00266480"/>
    <w:rsid w:val="00274FEF"/>
    <w:rsid w:val="002802DC"/>
    <w:rsid w:val="00283A75"/>
    <w:rsid w:val="00292BE0"/>
    <w:rsid w:val="00296E35"/>
    <w:rsid w:val="002A2FA1"/>
    <w:rsid w:val="002A49A9"/>
    <w:rsid w:val="002A5CB4"/>
    <w:rsid w:val="002C0BEA"/>
    <w:rsid w:val="002C7BD1"/>
    <w:rsid w:val="002D1B10"/>
    <w:rsid w:val="002D455F"/>
    <w:rsid w:val="002D4D3E"/>
    <w:rsid w:val="002D53E1"/>
    <w:rsid w:val="002D54D5"/>
    <w:rsid w:val="002D56EE"/>
    <w:rsid w:val="002D5CFA"/>
    <w:rsid w:val="002E5E61"/>
    <w:rsid w:val="002F6EBD"/>
    <w:rsid w:val="00302C69"/>
    <w:rsid w:val="003076F7"/>
    <w:rsid w:val="00310E3F"/>
    <w:rsid w:val="003110F3"/>
    <w:rsid w:val="003125D0"/>
    <w:rsid w:val="00312789"/>
    <w:rsid w:val="00312910"/>
    <w:rsid w:val="00313170"/>
    <w:rsid w:val="0031567B"/>
    <w:rsid w:val="00324096"/>
    <w:rsid w:val="003278C1"/>
    <w:rsid w:val="00342CF8"/>
    <w:rsid w:val="00345121"/>
    <w:rsid w:val="00355D0F"/>
    <w:rsid w:val="00364241"/>
    <w:rsid w:val="0038165D"/>
    <w:rsid w:val="003865FD"/>
    <w:rsid w:val="003870C7"/>
    <w:rsid w:val="00387E89"/>
    <w:rsid w:val="003921A4"/>
    <w:rsid w:val="003A0685"/>
    <w:rsid w:val="003C0A5D"/>
    <w:rsid w:val="003C1EEC"/>
    <w:rsid w:val="003C496B"/>
    <w:rsid w:val="003D11CC"/>
    <w:rsid w:val="003D1DEF"/>
    <w:rsid w:val="003D74E7"/>
    <w:rsid w:val="003E3212"/>
    <w:rsid w:val="003E5033"/>
    <w:rsid w:val="003F49A5"/>
    <w:rsid w:val="003F5E60"/>
    <w:rsid w:val="00415704"/>
    <w:rsid w:val="004301AC"/>
    <w:rsid w:val="00434EDB"/>
    <w:rsid w:val="00435A9C"/>
    <w:rsid w:val="00442CFD"/>
    <w:rsid w:val="00446218"/>
    <w:rsid w:val="00447E7C"/>
    <w:rsid w:val="00460010"/>
    <w:rsid w:val="0046205B"/>
    <w:rsid w:val="00463C4B"/>
    <w:rsid w:val="00465D5B"/>
    <w:rsid w:val="004673B3"/>
    <w:rsid w:val="004704A5"/>
    <w:rsid w:val="0047573E"/>
    <w:rsid w:val="00480E0D"/>
    <w:rsid w:val="00483431"/>
    <w:rsid w:val="004847A1"/>
    <w:rsid w:val="00491A79"/>
    <w:rsid w:val="00495276"/>
    <w:rsid w:val="004A0388"/>
    <w:rsid w:val="004A2114"/>
    <w:rsid w:val="004B656F"/>
    <w:rsid w:val="004B7333"/>
    <w:rsid w:val="004C0D60"/>
    <w:rsid w:val="004C2D2F"/>
    <w:rsid w:val="004C3A60"/>
    <w:rsid w:val="004C50DD"/>
    <w:rsid w:val="004C76CC"/>
    <w:rsid w:val="004D4FC8"/>
    <w:rsid w:val="00500D5D"/>
    <w:rsid w:val="00520BF6"/>
    <w:rsid w:val="00526DF1"/>
    <w:rsid w:val="00533911"/>
    <w:rsid w:val="00537839"/>
    <w:rsid w:val="0054446F"/>
    <w:rsid w:val="00551392"/>
    <w:rsid w:val="005551C8"/>
    <w:rsid w:val="00561A23"/>
    <w:rsid w:val="00562466"/>
    <w:rsid w:val="00562A12"/>
    <w:rsid w:val="0056497F"/>
    <w:rsid w:val="005659DE"/>
    <w:rsid w:val="0057076F"/>
    <w:rsid w:val="005772C0"/>
    <w:rsid w:val="005840B5"/>
    <w:rsid w:val="005915D6"/>
    <w:rsid w:val="00592B63"/>
    <w:rsid w:val="005A6417"/>
    <w:rsid w:val="005A7B4E"/>
    <w:rsid w:val="005B3A5A"/>
    <w:rsid w:val="005C229D"/>
    <w:rsid w:val="005C6B03"/>
    <w:rsid w:val="005E3F1F"/>
    <w:rsid w:val="005F2F9A"/>
    <w:rsid w:val="006006F9"/>
    <w:rsid w:val="0061790B"/>
    <w:rsid w:val="00620E9E"/>
    <w:rsid w:val="00621BBA"/>
    <w:rsid w:val="00621E2E"/>
    <w:rsid w:val="00626D0B"/>
    <w:rsid w:val="00650642"/>
    <w:rsid w:val="006509DB"/>
    <w:rsid w:val="00652945"/>
    <w:rsid w:val="00653982"/>
    <w:rsid w:val="006737DF"/>
    <w:rsid w:val="00674775"/>
    <w:rsid w:val="00690B8E"/>
    <w:rsid w:val="006916F8"/>
    <w:rsid w:val="00693826"/>
    <w:rsid w:val="00695ACC"/>
    <w:rsid w:val="006967B6"/>
    <w:rsid w:val="006A0561"/>
    <w:rsid w:val="006B040F"/>
    <w:rsid w:val="006B212D"/>
    <w:rsid w:val="006C351C"/>
    <w:rsid w:val="006C6549"/>
    <w:rsid w:val="006E1DE9"/>
    <w:rsid w:val="006F058E"/>
    <w:rsid w:val="00703B68"/>
    <w:rsid w:val="00705CFD"/>
    <w:rsid w:val="0071001B"/>
    <w:rsid w:val="00711FCA"/>
    <w:rsid w:val="00712796"/>
    <w:rsid w:val="0071422D"/>
    <w:rsid w:val="0071634D"/>
    <w:rsid w:val="00720D28"/>
    <w:rsid w:val="007267A9"/>
    <w:rsid w:val="007327BA"/>
    <w:rsid w:val="00735592"/>
    <w:rsid w:val="00742484"/>
    <w:rsid w:val="00744454"/>
    <w:rsid w:val="007471AF"/>
    <w:rsid w:val="00753FFA"/>
    <w:rsid w:val="00755F92"/>
    <w:rsid w:val="00772929"/>
    <w:rsid w:val="00787B07"/>
    <w:rsid w:val="00797B17"/>
    <w:rsid w:val="007A1F89"/>
    <w:rsid w:val="007A4E3E"/>
    <w:rsid w:val="007A575F"/>
    <w:rsid w:val="007A5A15"/>
    <w:rsid w:val="007B1F0C"/>
    <w:rsid w:val="007C0D68"/>
    <w:rsid w:val="007C2E61"/>
    <w:rsid w:val="007C59EE"/>
    <w:rsid w:val="007D0A81"/>
    <w:rsid w:val="007D5539"/>
    <w:rsid w:val="007E013F"/>
    <w:rsid w:val="007E034B"/>
    <w:rsid w:val="007E15DE"/>
    <w:rsid w:val="007E252E"/>
    <w:rsid w:val="007F2BE9"/>
    <w:rsid w:val="007F3490"/>
    <w:rsid w:val="008041FF"/>
    <w:rsid w:val="008108C6"/>
    <w:rsid w:val="00811D21"/>
    <w:rsid w:val="008127B4"/>
    <w:rsid w:val="00817FE8"/>
    <w:rsid w:val="00832270"/>
    <w:rsid w:val="008341B4"/>
    <w:rsid w:val="008400BC"/>
    <w:rsid w:val="00847F12"/>
    <w:rsid w:val="00851EAE"/>
    <w:rsid w:val="008577C3"/>
    <w:rsid w:val="008631DC"/>
    <w:rsid w:val="0086654D"/>
    <w:rsid w:val="00866847"/>
    <w:rsid w:val="008673F7"/>
    <w:rsid w:val="00872B08"/>
    <w:rsid w:val="008804D6"/>
    <w:rsid w:val="00886D7E"/>
    <w:rsid w:val="008950B3"/>
    <w:rsid w:val="008A1F50"/>
    <w:rsid w:val="008B79B9"/>
    <w:rsid w:val="008D09B4"/>
    <w:rsid w:val="008D418B"/>
    <w:rsid w:val="008D6845"/>
    <w:rsid w:val="008D6FCC"/>
    <w:rsid w:val="008E1536"/>
    <w:rsid w:val="008F1093"/>
    <w:rsid w:val="00902A7D"/>
    <w:rsid w:val="00905086"/>
    <w:rsid w:val="00906241"/>
    <w:rsid w:val="0090728D"/>
    <w:rsid w:val="00907EB4"/>
    <w:rsid w:val="00911010"/>
    <w:rsid w:val="009122E7"/>
    <w:rsid w:val="00921290"/>
    <w:rsid w:val="009267C7"/>
    <w:rsid w:val="00926E35"/>
    <w:rsid w:val="0093299D"/>
    <w:rsid w:val="0094086C"/>
    <w:rsid w:val="0094197F"/>
    <w:rsid w:val="00947DE7"/>
    <w:rsid w:val="00965468"/>
    <w:rsid w:val="00974820"/>
    <w:rsid w:val="00990A40"/>
    <w:rsid w:val="009924E8"/>
    <w:rsid w:val="009A2EF3"/>
    <w:rsid w:val="009A6A89"/>
    <w:rsid w:val="009B0790"/>
    <w:rsid w:val="009C19FB"/>
    <w:rsid w:val="009C264E"/>
    <w:rsid w:val="009C4B67"/>
    <w:rsid w:val="009C59C5"/>
    <w:rsid w:val="009D02E7"/>
    <w:rsid w:val="00A07582"/>
    <w:rsid w:val="00A1247B"/>
    <w:rsid w:val="00A14B14"/>
    <w:rsid w:val="00A3389A"/>
    <w:rsid w:val="00A40D04"/>
    <w:rsid w:val="00A417ED"/>
    <w:rsid w:val="00A41CD1"/>
    <w:rsid w:val="00A46377"/>
    <w:rsid w:val="00A52B98"/>
    <w:rsid w:val="00A564FA"/>
    <w:rsid w:val="00A60770"/>
    <w:rsid w:val="00A6117B"/>
    <w:rsid w:val="00A614B7"/>
    <w:rsid w:val="00A7376E"/>
    <w:rsid w:val="00A86A77"/>
    <w:rsid w:val="00A91F30"/>
    <w:rsid w:val="00A92D24"/>
    <w:rsid w:val="00A950E1"/>
    <w:rsid w:val="00AA5C85"/>
    <w:rsid w:val="00AC0587"/>
    <w:rsid w:val="00AC05D1"/>
    <w:rsid w:val="00AC5C3D"/>
    <w:rsid w:val="00AC7135"/>
    <w:rsid w:val="00AD1FBB"/>
    <w:rsid w:val="00AD3B49"/>
    <w:rsid w:val="00AD6F85"/>
    <w:rsid w:val="00AE08CD"/>
    <w:rsid w:val="00AE43C5"/>
    <w:rsid w:val="00AE6906"/>
    <w:rsid w:val="00AF10DB"/>
    <w:rsid w:val="00B022E7"/>
    <w:rsid w:val="00B104F8"/>
    <w:rsid w:val="00B26EC9"/>
    <w:rsid w:val="00B32852"/>
    <w:rsid w:val="00B46C37"/>
    <w:rsid w:val="00B51425"/>
    <w:rsid w:val="00B56657"/>
    <w:rsid w:val="00B73CA2"/>
    <w:rsid w:val="00B7620D"/>
    <w:rsid w:val="00B81412"/>
    <w:rsid w:val="00B84B5F"/>
    <w:rsid w:val="00B8703F"/>
    <w:rsid w:val="00B97830"/>
    <w:rsid w:val="00BA3CE9"/>
    <w:rsid w:val="00BA7691"/>
    <w:rsid w:val="00BB0BB2"/>
    <w:rsid w:val="00BC2762"/>
    <w:rsid w:val="00BC3138"/>
    <w:rsid w:val="00BC685D"/>
    <w:rsid w:val="00BC7DEC"/>
    <w:rsid w:val="00BD102C"/>
    <w:rsid w:val="00BD3BA8"/>
    <w:rsid w:val="00BD48F7"/>
    <w:rsid w:val="00BF52BC"/>
    <w:rsid w:val="00BF6A81"/>
    <w:rsid w:val="00C04261"/>
    <w:rsid w:val="00C0563C"/>
    <w:rsid w:val="00C14F00"/>
    <w:rsid w:val="00C3426D"/>
    <w:rsid w:val="00C361A0"/>
    <w:rsid w:val="00C57BF7"/>
    <w:rsid w:val="00C66BE3"/>
    <w:rsid w:val="00C74624"/>
    <w:rsid w:val="00C81BE3"/>
    <w:rsid w:val="00C84839"/>
    <w:rsid w:val="00CA17D3"/>
    <w:rsid w:val="00CA470B"/>
    <w:rsid w:val="00CA4BF9"/>
    <w:rsid w:val="00CA6C55"/>
    <w:rsid w:val="00CB31F1"/>
    <w:rsid w:val="00CD5456"/>
    <w:rsid w:val="00CD6BF1"/>
    <w:rsid w:val="00CE1728"/>
    <w:rsid w:val="00CE1F1C"/>
    <w:rsid w:val="00CE2CB5"/>
    <w:rsid w:val="00CF6D21"/>
    <w:rsid w:val="00D07532"/>
    <w:rsid w:val="00D170ED"/>
    <w:rsid w:val="00D17B7F"/>
    <w:rsid w:val="00D22287"/>
    <w:rsid w:val="00D22B81"/>
    <w:rsid w:val="00D30BB1"/>
    <w:rsid w:val="00D33AD2"/>
    <w:rsid w:val="00D33F38"/>
    <w:rsid w:val="00D43357"/>
    <w:rsid w:val="00D50B67"/>
    <w:rsid w:val="00D56082"/>
    <w:rsid w:val="00D57421"/>
    <w:rsid w:val="00D602DC"/>
    <w:rsid w:val="00D6330A"/>
    <w:rsid w:val="00D66953"/>
    <w:rsid w:val="00D71E95"/>
    <w:rsid w:val="00D74CEC"/>
    <w:rsid w:val="00D76CDD"/>
    <w:rsid w:val="00D8655A"/>
    <w:rsid w:val="00D95F80"/>
    <w:rsid w:val="00DA7CAD"/>
    <w:rsid w:val="00DB1F92"/>
    <w:rsid w:val="00DC1BEF"/>
    <w:rsid w:val="00DD7CB1"/>
    <w:rsid w:val="00DE52A2"/>
    <w:rsid w:val="00DF3106"/>
    <w:rsid w:val="00E20A1D"/>
    <w:rsid w:val="00E22ED2"/>
    <w:rsid w:val="00E270B0"/>
    <w:rsid w:val="00E4137A"/>
    <w:rsid w:val="00E4490F"/>
    <w:rsid w:val="00E53EBF"/>
    <w:rsid w:val="00E56B18"/>
    <w:rsid w:val="00E7258E"/>
    <w:rsid w:val="00E754E1"/>
    <w:rsid w:val="00E773BA"/>
    <w:rsid w:val="00E81FF3"/>
    <w:rsid w:val="00E950A6"/>
    <w:rsid w:val="00EA00E5"/>
    <w:rsid w:val="00EA556A"/>
    <w:rsid w:val="00EB1C61"/>
    <w:rsid w:val="00EB3855"/>
    <w:rsid w:val="00EC2093"/>
    <w:rsid w:val="00EC6765"/>
    <w:rsid w:val="00ED2FAA"/>
    <w:rsid w:val="00ED5D09"/>
    <w:rsid w:val="00ED7715"/>
    <w:rsid w:val="00ED7931"/>
    <w:rsid w:val="00EF0FB7"/>
    <w:rsid w:val="00EF5753"/>
    <w:rsid w:val="00F00F2B"/>
    <w:rsid w:val="00F02211"/>
    <w:rsid w:val="00F040C9"/>
    <w:rsid w:val="00F13E4A"/>
    <w:rsid w:val="00F16408"/>
    <w:rsid w:val="00F22776"/>
    <w:rsid w:val="00F24CC4"/>
    <w:rsid w:val="00F37ADB"/>
    <w:rsid w:val="00F43A9E"/>
    <w:rsid w:val="00F619EC"/>
    <w:rsid w:val="00F62E03"/>
    <w:rsid w:val="00F631E2"/>
    <w:rsid w:val="00F7186E"/>
    <w:rsid w:val="00F765AE"/>
    <w:rsid w:val="00F77728"/>
    <w:rsid w:val="00F81269"/>
    <w:rsid w:val="00F848C7"/>
    <w:rsid w:val="00FA759E"/>
    <w:rsid w:val="00FB2B45"/>
    <w:rsid w:val="00FB4851"/>
    <w:rsid w:val="00FB6948"/>
    <w:rsid w:val="00FC7596"/>
    <w:rsid w:val="00FD2902"/>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9"/>
    <w:rPr>
      <w:rFonts w:ascii="Times New Roman" w:eastAsia="Times New Roman" w:hAnsi="Times New Roman"/>
      <w:sz w:val="24"/>
      <w:szCs w:val="24"/>
    </w:rPr>
  </w:style>
  <w:style w:type="paragraph" w:styleId="Heading1">
    <w:name w:val="heading 1"/>
    <w:basedOn w:val="Normal"/>
    <w:next w:val="Normal"/>
    <w:link w:val="Heading1Ch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BalloonText">
    <w:name w:val="Balloon Text"/>
    <w:basedOn w:val="Normal"/>
    <w:link w:val="BalloonTextChar"/>
    <w:uiPriority w:val="99"/>
    <w:semiHidden/>
    <w:unhideWhenUsed/>
    <w:rsid w:val="001E2C95"/>
    <w:rPr>
      <w:rFonts w:ascii="Tahoma" w:hAnsi="Tahoma"/>
      <w:sz w:val="16"/>
      <w:szCs w:val="16"/>
      <w:lang w:val="x-none"/>
    </w:rPr>
  </w:style>
  <w:style w:type="character" w:customStyle="1" w:styleId="BalloonTextChar">
    <w:name w:val="Balloon Text Char"/>
    <w:link w:val="BalloonText"/>
    <w:uiPriority w:val="99"/>
    <w:semiHidden/>
    <w:rsid w:val="001E2C95"/>
    <w:rPr>
      <w:rFonts w:ascii="Tahoma" w:eastAsia="Times New Roman" w:hAnsi="Tahoma" w:cs="Tahoma"/>
      <w:sz w:val="16"/>
      <w:szCs w:val="16"/>
      <w:lang w:eastAsia="es-ES"/>
    </w:rPr>
  </w:style>
  <w:style w:type="paragraph" w:styleId="Header">
    <w:name w:val="header"/>
    <w:basedOn w:val="Normal"/>
    <w:rsid w:val="0071001B"/>
    <w:pPr>
      <w:tabs>
        <w:tab w:val="center" w:pos="4252"/>
        <w:tab w:val="right" w:pos="8504"/>
      </w:tabs>
    </w:pPr>
  </w:style>
  <w:style w:type="paragraph" w:styleId="Footer">
    <w:name w:val="footer"/>
    <w:basedOn w:val="Normal"/>
    <w:link w:val="FooterChar"/>
    <w:uiPriority w:val="99"/>
    <w:rsid w:val="0071001B"/>
    <w:pPr>
      <w:tabs>
        <w:tab w:val="center" w:pos="4252"/>
        <w:tab w:val="right" w:pos="8504"/>
      </w:tabs>
    </w:pPr>
  </w:style>
  <w:style w:type="character" w:customStyle="1" w:styleId="FooterChar">
    <w:name w:val="Footer Char"/>
    <w:basedOn w:val="DefaultParagraphFont"/>
    <w:link w:val="Footer"/>
    <w:uiPriority w:val="99"/>
    <w:rsid w:val="00083784"/>
    <w:rPr>
      <w:rFonts w:ascii="Times New Roman" w:eastAsia="Times New Roman" w:hAnsi="Times New Roman"/>
      <w:sz w:val="24"/>
      <w:szCs w:val="24"/>
    </w:rPr>
  </w:style>
  <w:style w:type="paragraph" w:styleId="ListParagraph">
    <w:name w:val="List Paragraph"/>
    <w:basedOn w:val="Normal"/>
    <w:uiPriority w:val="34"/>
    <w:qFormat/>
    <w:rsid w:val="0038165D"/>
    <w:pPr>
      <w:ind w:left="720"/>
      <w:contextualSpacing/>
    </w:pPr>
  </w:style>
  <w:style w:type="character" w:customStyle="1" w:styleId="Heading1Char">
    <w:name w:val="Heading 1 Char"/>
    <w:basedOn w:val="DefaultParagraphFont"/>
    <w:link w:val="Heading1"/>
    <w:uiPriority w:val="9"/>
    <w:rsid w:val="0038165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165D"/>
    <w:pPr>
      <w:spacing w:line="259" w:lineRule="auto"/>
      <w:outlineLvl w:val="9"/>
    </w:pPr>
  </w:style>
  <w:style w:type="paragraph" w:styleId="TO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yperlink">
    <w:name w:val="Hyperlink"/>
    <w:basedOn w:val="DefaultParagraphFont"/>
    <w:uiPriority w:val="99"/>
    <w:unhideWhenUsed/>
    <w:rsid w:val="0038165D"/>
    <w:rPr>
      <w:color w:val="0563C1" w:themeColor="hyperlink"/>
      <w:u w:val="single"/>
    </w:rPr>
  </w:style>
  <w:style w:type="character" w:styleId="UnresolvedMention">
    <w:name w:val="Unresolved Mention"/>
    <w:basedOn w:val="DefaultParagraphFont"/>
    <w:uiPriority w:val="99"/>
    <w:semiHidden/>
    <w:unhideWhenUsed/>
    <w:rsid w:val="00AC05D1"/>
    <w:rPr>
      <w:color w:val="605E5C"/>
      <w:shd w:val="clear" w:color="auto" w:fill="E1DFDD"/>
    </w:rPr>
  </w:style>
  <w:style w:type="character" w:styleId="FollowedHyperlink">
    <w:name w:val="FollowedHyperlink"/>
    <w:basedOn w:val="DefaultParagraphFont"/>
    <w:uiPriority w:val="99"/>
    <w:semiHidden/>
    <w:unhideWhenUsed/>
    <w:rsid w:val="00AC05D1"/>
    <w:rPr>
      <w:color w:val="954F72" w:themeColor="followedHyperlink"/>
      <w:u w:val="single"/>
    </w:rPr>
  </w:style>
  <w:style w:type="character" w:customStyle="1" w:styleId="Heading2Char">
    <w:name w:val="Heading 2 Char"/>
    <w:basedOn w:val="DefaultParagraphFont"/>
    <w:link w:val="Heading2"/>
    <w:uiPriority w:val="9"/>
    <w:rsid w:val="00BF52B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C0D60"/>
    <w:pPr>
      <w:spacing w:after="100"/>
      <w:ind w:left="240"/>
    </w:pPr>
  </w:style>
  <w:style w:type="character" w:customStyle="1" w:styleId="Heading3Char">
    <w:name w:val="Heading 3 Char"/>
    <w:basedOn w:val="DefaultParagraphFont"/>
    <w:link w:val="Heading3"/>
    <w:uiPriority w:val="9"/>
    <w:rsid w:val="007F2B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7B7F"/>
    <w:pPr>
      <w:spacing w:after="100"/>
      <w:ind w:left="480"/>
    </w:pPr>
  </w:style>
  <w:style w:type="table" w:styleId="TableGrid">
    <w:name w:val="Table Grid"/>
    <w:basedOn w:val="Table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603EC"/>
    <w:rPr>
      <w:rFonts w:asciiTheme="majorHAnsi" w:eastAsiaTheme="majorEastAsia" w:hAnsiTheme="majorHAnsi" w:cstheme="majorBidi"/>
      <w:i/>
      <w:iCs/>
      <w:color w:val="2F5496" w:themeColor="accent1" w:themeShade="BF"/>
      <w:sz w:val="24"/>
      <w:szCs w:val="24"/>
    </w:rPr>
  </w:style>
  <w:style w:type="paragraph" w:styleId="TOC4">
    <w:name w:val="toc 4"/>
    <w:basedOn w:val="Normal"/>
    <w:next w:val="Normal"/>
    <w:autoRedefine/>
    <w:uiPriority w:val="39"/>
    <w:unhideWhenUsed/>
    <w:rsid w:val="00BC685D"/>
    <w:pPr>
      <w:spacing w:after="100"/>
      <w:ind w:left="720"/>
    </w:pPr>
  </w:style>
  <w:style w:type="paragraph" w:styleId="Revision">
    <w:name w:val="Revision"/>
    <w:hidden/>
    <w:uiPriority w:val="99"/>
    <w:semiHidden/>
    <w:rsid w:val="00620E9E"/>
    <w:rPr>
      <w:rFonts w:ascii="Times New Roman" w:eastAsia="Times New Roman" w:hAnsi="Times New Roman"/>
      <w:sz w:val="24"/>
      <w:szCs w:val="24"/>
    </w:rPr>
  </w:style>
  <w:style w:type="numbering" w:customStyle="1" w:styleId="CurrentList1">
    <w:name w:val="Current List1"/>
    <w:uiPriority w:val="99"/>
    <w:rsid w:val="00A41CD1"/>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hyperlink" Target="https://www.kaspersky.es/about/press-releases/2021_el-numero-de-ataques-a-dispositivos-iot-se-duplica-en-un-ano" TargetMode="External"/><Relationship Id="rId89" Type="http://schemas.openxmlformats.org/officeDocument/2006/relationships/hyperlink" Target="https://developer.android.com/studio/intro?hl=es-419"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s://jwt.io/introduction"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jpeg"/><Relationship Id="rId85" Type="http://schemas.openxmlformats.org/officeDocument/2006/relationships/hyperlink" Target="https://dplnews.com/numero-de-dispositivos-iot-conectados-alcanzara-22-mil-millones-para-2025/"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hyperlink" Target="https://azure.microsoft.com/es-es/resources/cloud-computing-dictionary/what-is-azure/" TargetMode="External"/><Relationship Id="rId91" Type="http://schemas.openxmlformats.org/officeDocument/2006/relationships/hyperlink" Target="https://keepcoding.io/blog/que-es-el-modelo-vista-presentador/"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hyperlink" Target="https://proyectosagiles.org/desarrollo-iterativo-incremental/" TargetMode="External"/><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hyperlink" Target="https://devexperto.com/retrofit-android-kotli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www.ibm.com/es-es/topics/java-spring-boot" TargetMode="External"/><Relationship Id="rId61" Type="http://schemas.openxmlformats.org/officeDocument/2006/relationships/image" Target="media/image51.svg"/><Relationship Id="rId82" Type="http://schemas.openxmlformats.org/officeDocument/2006/relationships/image" Target="media/image72.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3.xml><?xml version="1.0" encoding="utf-8"?>
<ds:datastoreItem xmlns:ds="http://schemas.openxmlformats.org/officeDocument/2006/customXml" ds:itemID="{5F739125-39EB-40CF-AC44-02F7D6208898}">
  <ds:schemaRefs>
    <ds:schemaRef ds:uri="http://schemas.microsoft.com/sharepoint/v3/contenttype/forms"/>
  </ds:schemaRefs>
</ds:datastoreItem>
</file>

<file path=customXml/itemProps4.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49</Pages>
  <Words>11927</Words>
  <Characters>67985</Characters>
  <Application>Microsoft Office Word</Application>
  <DocSecurity>0</DocSecurity>
  <Lines>566</Lines>
  <Paragraphs>159</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Blanco Bueno, Carlos</cp:lastModifiedBy>
  <cp:revision>259</cp:revision>
  <cp:lastPrinted>2023-06-30T00:00:00Z</cp:lastPrinted>
  <dcterms:created xsi:type="dcterms:W3CDTF">2023-06-20T13:58:00Z</dcterms:created>
  <dcterms:modified xsi:type="dcterms:W3CDTF">2023-06-30T09:42:00Z</dcterms:modified>
</cp:coreProperties>
</file>